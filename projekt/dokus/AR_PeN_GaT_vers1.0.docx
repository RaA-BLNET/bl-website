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2597D7" w14:textId="439C3BE8" w:rsidR="00450D04" w:rsidRDefault="009969D4" w:rsidP="00CA3CA8">
      <w:pPr>
        <w:pStyle w:val="TitelLerndoku"/>
        <w:spacing w:before="840"/>
      </w:pPr>
      <w:r>
        <w:rPr>
          <w:noProof/>
          <w:lang w:eastAsia="de-CH"/>
        </w:rPr>
        <w:drawing>
          <wp:anchor distT="0" distB="0" distL="114300" distR="114300" simplePos="0" relativeHeight="251659268" behindDoc="0" locked="0" layoutInCell="1" allowOverlap="1" wp14:anchorId="1B284A69" wp14:editId="7424D214">
            <wp:simplePos x="0" y="0"/>
            <wp:positionH relativeFrom="margin">
              <wp:align>right</wp:align>
            </wp:positionH>
            <wp:positionV relativeFrom="paragraph">
              <wp:posOffset>471</wp:posOffset>
            </wp:positionV>
            <wp:extent cx="5760720" cy="5760720"/>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ntergrundbild_Doku.JPG.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5760720"/>
                    </a:xfrm>
                    <a:prstGeom prst="rect">
                      <a:avLst/>
                    </a:prstGeom>
                    <a:ln>
                      <a:noFill/>
                    </a:ln>
                    <a:effectLst>
                      <a:softEdge rad="112500"/>
                    </a:effectLst>
                  </pic:spPr>
                </pic:pic>
              </a:graphicData>
            </a:graphic>
          </wp:anchor>
        </w:drawing>
      </w:r>
      <w:proofErr w:type="spellStart"/>
      <w:r w:rsidR="00CA3CA8">
        <w:t>Augmented</w:t>
      </w:r>
      <w:proofErr w:type="spellEnd"/>
      <w:r w:rsidR="00CA3CA8">
        <w:t xml:space="preserve"> Reality</w:t>
      </w:r>
    </w:p>
    <w:p w14:paraId="39C49E66" w14:textId="54DA1A5A" w:rsidR="00450D04" w:rsidRDefault="00CA3CA8" w:rsidP="00CA3CA8">
      <w:pPr>
        <w:pStyle w:val="Unterthema"/>
        <w:spacing w:after="1440"/>
      </w:pPr>
      <w:r>
        <w:t>Projekt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938"/>
      </w:tblGrid>
      <w:tr w:rsidR="00DC0A85" w:rsidRPr="00450D04" w14:paraId="718B02E1" w14:textId="77777777" w:rsidTr="00DC0A85">
        <w:trPr>
          <w:trHeight w:val="20"/>
        </w:trPr>
        <w:tc>
          <w:tcPr>
            <w:tcW w:w="2127" w:type="dxa"/>
          </w:tcPr>
          <w:p w14:paraId="11E560E4" w14:textId="77777777" w:rsidR="00450D04" w:rsidRPr="00450D04" w:rsidRDefault="00450D04" w:rsidP="00450D04">
            <w:pPr>
              <w:pStyle w:val="Unterthema"/>
              <w:rPr>
                <w:sz w:val="20"/>
              </w:rPr>
            </w:pPr>
            <w:r>
              <w:rPr>
                <w:sz w:val="20"/>
              </w:rPr>
              <w:t>Autor:</w:t>
            </w:r>
          </w:p>
        </w:tc>
        <w:tc>
          <w:tcPr>
            <w:tcW w:w="4938" w:type="dxa"/>
          </w:tcPr>
          <w:p w14:paraId="010F155F" w14:textId="77777777" w:rsidR="00450D04" w:rsidRPr="00450D04" w:rsidRDefault="00DC0A85" w:rsidP="00450D04">
            <w:pPr>
              <w:pStyle w:val="Unterthema"/>
              <w:rPr>
                <w:sz w:val="20"/>
              </w:rPr>
            </w:pPr>
            <w:r>
              <w:rPr>
                <w:sz w:val="20"/>
              </w:rPr>
              <w:t>Nicola Pettikoffer</w:t>
            </w:r>
            <w:r w:rsidR="00CA3CA8">
              <w:rPr>
                <w:sz w:val="20"/>
              </w:rPr>
              <w:t>, Till Gasser</w:t>
            </w:r>
          </w:p>
        </w:tc>
      </w:tr>
      <w:tr w:rsidR="00DC0A85" w:rsidRPr="00450D04" w14:paraId="7DB5154D" w14:textId="77777777" w:rsidTr="00DC0A85">
        <w:trPr>
          <w:trHeight w:val="20"/>
        </w:trPr>
        <w:tc>
          <w:tcPr>
            <w:tcW w:w="2127" w:type="dxa"/>
          </w:tcPr>
          <w:p w14:paraId="7CF6A30A" w14:textId="77777777" w:rsidR="00450D04" w:rsidRPr="00450D04" w:rsidRDefault="00DC0A85" w:rsidP="00450D04">
            <w:pPr>
              <w:pStyle w:val="Unterthema"/>
              <w:rPr>
                <w:sz w:val="20"/>
              </w:rPr>
            </w:pPr>
            <w:r>
              <w:rPr>
                <w:sz w:val="20"/>
              </w:rPr>
              <w:t>Beruf:</w:t>
            </w:r>
          </w:p>
        </w:tc>
        <w:tc>
          <w:tcPr>
            <w:tcW w:w="4938" w:type="dxa"/>
          </w:tcPr>
          <w:p w14:paraId="4D9D5F95" w14:textId="6C84B7C0" w:rsidR="00450D04" w:rsidRPr="00450D04" w:rsidRDefault="00DC0A85" w:rsidP="00450D04">
            <w:pPr>
              <w:pStyle w:val="Unterthema"/>
              <w:rPr>
                <w:sz w:val="20"/>
              </w:rPr>
            </w:pPr>
            <w:r>
              <w:rPr>
                <w:sz w:val="20"/>
              </w:rPr>
              <w:t>Informatiker</w:t>
            </w:r>
            <w:r w:rsidR="004B24C2">
              <w:rPr>
                <w:sz w:val="20"/>
              </w:rPr>
              <w:fldChar w:fldCharType="begin"/>
            </w:r>
            <w:r w:rsidR="004B24C2">
              <w:instrText xml:space="preserve"> XE "</w:instrText>
            </w:r>
            <w:r w:rsidR="004B24C2" w:rsidRPr="007B0AE6">
              <w:rPr>
                <w:sz w:val="20"/>
                <w:szCs w:val="20"/>
              </w:rPr>
              <w:instrText>Informatiker</w:instrText>
            </w:r>
            <w:r w:rsidR="004B24C2">
              <w:instrText xml:space="preserve">" </w:instrText>
            </w:r>
            <w:r w:rsidR="004B24C2">
              <w:rPr>
                <w:sz w:val="20"/>
              </w:rPr>
              <w:fldChar w:fldCharType="end"/>
            </w:r>
            <w:r>
              <w:rPr>
                <w:sz w:val="20"/>
              </w:rPr>
              <w:t xml:space="preserve"> EFZ</w:t>
            </w:r>
          </w:p>
        </w:tc>
      </w:tr>
      <w:tr w:rsidR="00DC0A85" w:rsidRPr="00450D04" w14:paraId="01ACBCA0" w14:textId="77777777" w:rsidTr="00DC0A85">
        <w:trPr>
          <w:trHeight w:val="20"/>
        </w:trPr>
        <w:tc>
          <w:tcPr>
            <w:tcW w:w="2127" w:type="dxa"/>
          </w:tcPr>
          <w:p w14:paraId="52C4CE18" w14:textId="77777777" w:rsidR="00450D04" w:rsidRPr="00450D04" w:rsidRDefault="00DC0A85" w:rsidP="00450D04">
            <w:pPr>
              <w:pStyle w:val="Unterthema"/>
              <w:rPr>
                <w:sz w:val="20"/>
              </w:rPr>
            </w:pPr>
            <w:r>
              <w:rPr>
                <w:sz w:val="20"/>
              </w:rPr>
              <w:t>Firma:</w:t>
            </w:r>
          </w:p>
        </w:tc>
        <w:tc>
          <w:tcPr>
            <w:tcW w:w="4938" w:type="dxa"/>
          </w:tcPr>
          <w:p w14:paraId="11340DE8" w14:textId="77777777" w:rsidR="00450D04" w:rsidRPr="00450D04" w:rsidRDefault="00DC0A85" w:rsidP="00450D04">
            <w:pPr>
              <w:pStyle w:val="Unterthema"/>
              <w:rPr>
                <w:sz w:val="20"/>
              </w:rPr>
            </w:pPr>
            <w:r>
              <w:rPr>
                <w:sz w:val="20"/>
              </w:rPr>
              <w:t>Georg Fischer AG</w:t>
            </w:r>
            <w:r w:rsidR="00CA3CA8">
              <w:rPr>
                <w:sz w:val="20"/>
              </w:rPr>
              <w:t xml:space="preserve">, </w:t>
            </w:r>
            <w:proofErr w:type="spellStart"/>
            <w:r w:rsidR="00CA3CA8">
              <w:rPr>
                <w:sz w:val="20"/>
              </w:rPr>
              <w:t>Brütsch</w:t>
            </w:r>
            <w:proofErr w:type="spellEnd"/>
            <w:r w:rsidR="00CA3CA8">
              <w:rPr>
                <w:sz w:val="20"/>
              </w:rPr>
              <w:t xml:space="preserve"> Elektronik</w:t>
            </w:r>
          </w:p>
        </w:tc>
      </w:tr>
      <w:tr w:rsidR="00DC0A85" w:rsidRPr="00450D04" w14:paraId="7762F563" w14:textId="77777777" w:rsidTr="00DC0A85">
        <w:trPr>
          <w:trHeight w:val="20"/>
        </w:trPr>
        <w:tc>
          <w:tcPr>
            <w:tcW w:w="2127" w:type="dxa"/>
          </w:tcPr>
          <w:p w14:paraId="12D39BBD" w14:textId="77777777" w:rsidR="00450D04" w:rsidRPr="00450D04" w:rsidRDefault="00DC0A85" w:rsidP="00450D04">
            <w:pPr>
              <w:pStyle w:val="Unterthema"/>
              <w:rPr>
                <w:sz w:val="20"/>
              </w:rPr>
            </w:pPr>
            <w:r>
              <w:rPr>
                <w:sz w:val="20"/>
              </w:rPr>
              <w:t>Lehrjahr:</w:t>
            </w:r>
          </w:p>
        </w:tc>
        <w:tc>
          <w:tcPr>
            <w:tcW w:w="4938" w:type="dxa"/>
          </w:tcPr>
          <w:p w14:paraId="61BD46A9" w14:textId="77777777" w:rsidR="00450D04" w:rsidRPr="00450D04" w:rsidRDefault="00DC0A85" w:rsidP="00DC0A85">
            <w:pPr>
              <w:pStyle w:val="Unterthema"/>
              <w:rPr>
                <w:sz w:val="20"/>
              </w:rPr>
            </w:pPr>
            <w:r w:rsidRPr="00DC0A85">
              <w:rPr>
                <w:sz w:val="20"/>
              </w:rPr>
              <w:t>1.</w:t>
            </w:r>
            <w:r>
              <w:rPr>
                <w:sz w:val="20"/>
              </w:rPr>
              <w:t xml:space="preserve"> Lehrjahr</w:t>
            </w:r>
          </w:p>
        </w:tc>
      </w:tr>
      <w:tr w:rsidR="00DC0A85" w:rsidRPr="00450D04" w14:paraId="5127A13F" w14:textId="77777777" w:rsidTr="00DC0A85">
        <w:trPr>
          <w:trHeight w:val="20"/>
        </w:trPr>
        <w:tc>
          <w:tcPr>
            <w:tcW w:w="2127" w:type="dxa"/>
          </w:tcPr>
          <w:p w14:paraId="64F19B0F" w14:textId="77777777" w:rsidR="00450D04" w:rsidRPr="00450D04" w:rsidRDefault="00DC0A85" w:rsidP="00450D04">
            <w:pPr>
              <w:pStyle w:val="Unterthema"/>
              <w:rPr>
                <w:sz w:val="20"/>
              </w:rPr>
            </w:pPr>
            <w:r>
              <w:rPr>
                <w:sz w:val="20"/>
              </w:rPr>
              <w:t>Semester:</w:t>
            </w:r>
          </w:p>
        </w:tc>
        <w:tc>
          <w:tcPr>
            <w:tcW w:w="4938" w:type="dxa"/>
          </w:tcPr>
          <w:p w14:paraId="5BD07007" w14:textId="77777777" w:rsidR="00450D04" w:rsidRPr="00450D04" w:rsidRDefault="00DC0A85" w:rsidP="00DC0A85">
            <w:pPr>
              <w:pStyle w:val="Unterthema"/>
              <w:rPr>
                <w:sz w:val="20"/>
              </w:rPr>
            </w:pPr>
            <w:r w:rsidRPr="00DC0A85">
              <w:rPr>
                <w:sz w:val="20"/>
              </w:rPr>
              <w:t>1.</w:t>
            </w:r>
            <w:r>
              <w:rPr>
                <w:sz w:val="20"/>
              </w:rPr>
              <w:t xml:space="preserve"> Semester</w:t>
            </w:r>
          </w:p>
        </w:tc>
      </w:tr>
      <w:tr w:rsidR="00DC0A85" w:rsidRPr="00450D04" w14:paraId="0F54EB7E" w14:textId="77777777" w:rsidTr="00DC0A85">
        <w:trPr>
          <w:trHeight w:val="20"/>
        </w:trPr>
        <w:tc>
          <w:tcPr>
            <w:tcW w:w="2127" w:type="dxa"/>
          </w:tcPr>
          <w:p w14:paraId="22DC19C6" w14:textId="77777777" w:rsidR="00450D04" w:rsidRPr="00450D04" w:rsidRDefault="00DC0A85" w:rsidP="00450D04">
            <w:pPr>
              <w:pStyle w:val="Unterthema"/>
              <w:rPr>
                <w:sz w:val="20"/>
              </w:rPr>
            </w:pPr>
            <w:r>
              <w:rPr>
                <w:sz w:val="20"/>
              </w:rPr>
              <w:t>Berufsbildner:</w:t>
            </w:r>
          </w:p>
        </w:tc>
        <w:tc>
          <w:tcPr>
            <w:tcW w:w="4938" w:type="dxa"/>
          </w:tcPr>
          <w:p w14:paraId="7719C994" w14:textId="77777777" w:rsidR="00450D04" w:rsidRPr="00450D04" w:rsidRDefault="00CA3CA8" w:rsidP="00450D04">
            <w:pPr>
              <w:pStyle w:val="Unterthema"/>
              <w:rPr>
                <w:sz w:val="20"/>
              </w:rPr>
            </w:pPr>
            <w:r w:rsidRPr="003C2321">
              <w:rPr>
                <w:sz w:val="22"/>
              </w:rPr>
              <w:t xml:space="preserve">Rubén </w:t>
            </w:r>
            <w:proofErr w:type="spellStart"/>
            <w:r w:rsidRPr="003C2321">
              <w:rPr>
                <w:sz w:val="22"/>
              </w:rPr>
              <w:t>Fructuoso</w:t>
            </w:r>
            <w:proofErr w:type="spellEnd"/>
          </w:p>
        </w:tc>
      </w:tr>
      <w:tr w:rsidR="00DC0A85" w:rsidRPr="00450D04" w14:paraId="14B30B16" w14:textId="77777777" w:rsidTr="00DC0A85">
        <w:trPr>
          <w:trHeight w:val="20"/>
        </w:trPr>
        <w:tc>
          <w:tcPr>
            <w:tcW w:w="2127" w:type="dxa"/>
          </w:tcPr>
          <w:p w14:paraId="4CC3DD19" w14:textId="77777777" w:rsidR="00450D04" w:rsidRPr="00450D04" w:rsidRDefault="00DC0A85" w:rsidP="00450D04">
            <w:pPr>
              <w:pStyle w:val="Unterthema"/>
              <w:rPr>
                <w:sz w:val="20"/>
              </w:rPr>
            </w:pPr>
            <w:r>
              <w:rPr>
                <w:sz w:val="20"/>
              </w:rPr>
              <w:t>Erstellungsdatum:</w:t>
            </w:r>
          </w:p>
        </w:tc>
        <w:tc>
          <w:tcPr>
            <w:tcW w:w="4938" w:type="dxa"/>
          </w:tcPr>
          <w:p w14:paraId="61DDA071" w14:textId="77777777" w:rsidR="00450D04" w:rsidRPr="00450D04" w:rsidRDefault="00CA3CA8" w:rsidP="00450D04">
            <w:pPr>
              <w:pStyle w:val="Unterthema"/>
              <w:rPr>
                <w:sz w:val="20"/>
              </w:rPr>
            </w:pPr>
            <w:r w:rsidRPr="003C2321">
              <w:rPr>
                <w:sz w:val="22"/>
              </w:rPr>
              <w:fldChar w:fldCharType="begin"/>
            </w:r>
            <w:r w:rsidRPr="003C2321">
              <w:rPr>
                <w:sz w:val="22"/>
              </w:rPr>
              <w:instrText xml:space="preserve"> CREATEDATE  \@ "dd.MM.yyyy"  \* MERGEFORMAT </w:instrText>
            </w:r>
            <w:r w:rsidRPr="003C2321">
              <w:rPr>
                <w:sz w:val="22"/>
              </w:rPr>
              <w:fldChar w:fldCharType="separate"/>
            </w:r>
            <w:r w:rsidRPr="003C2321">
              <w:rPr>
                <w:noProof/>
                <w:sz w:val="22"/>
              </w:rPr>
              <w:t>10.02.2020</w:t>
            </w:r>
            <w:r w:rsidRPr="003C2321">
              <w:rPr>
                <w:sz w:val="22"/>
              </w:rPr>
              <w:fldChar w:fldCharType="end"/>
            </w:r>
          </w:p>
        </w:tc>
      </w:tr>
    </w:tbl>
    <w:p w14:paraId="322CFFDC" w14:textId="608C2665" w:rsidR="00716ABA" w:rsidRDefault="00F33DA8" w:rsidP="00716ABA">
      <w:pPr>
        <w:pStyle w:val="berschrift1"/>
      </w:pPr>
      <w:bookmarkStart w:id="0" w:name="_Toc40881841"/>
      <w:r>
        <w:lastRenderedPageBreak/>
        <w:t>Inhaltsverzeichnis</w:t>
      </w:r>
      <w:bookmarkEnd w:id="0"/>
    </w:p>
    <w:p w14:paraId="5B1E5843" w14:textId="4D7D477B" w:rsidR="004F4724" w:rsidRDefault="00F33DA8">
      <w:pPr>
        <w:pStyle w:val="Verzeichnis1"/>
        <w:rPr>
          <w:rFonts w:asciiTheme="minorHAnsi" w:eastAsiaTheme="minorEastAsia" w:hAnsiTheme="minorHAnsi"/>
          <w:lang w:eastAsia="de-CH"/>
        </w:rPr>
      </w:pPr>
      <w:r>
        <w:fldChar w:fldCharType="begin"/>
      </w:r>
      <w:r>
        <w:instrText xml:space="preserve"> TOC \o \h \z \u </w:instrText>
      </w:r>
      <w:r>
        <w:fldChar w:fldCharType="separate"/>
      </w:r>
      <w:hyperlink w:anchor="_Toc40881841" w:history="1">
        <w:r w:rsidR="004F4724" w:rsidRPr="00705C40">
          <w:rPr>
            <w:rStyle w:val="Hyperlink"/>
          </w:rPr>
          <w:t>1</w:t>
        </w:r>
        <w:r w:rsidR="004F4724">
          <w:rPr>
            <w:rFonts w:asciiTheme="minorHAnsi" w:eastAsiaTheme="minorEastAsia" w:hAnsiTheme="minorHAnsi"/>
            <w:lang w:eastAsia="de-CH"/>
          </w:rPr>
          <w:tab/>
        </w:r>
        <w:r w:rsidR="004F4724" w:rsidRPr="00705C40">
          <w:rPr>
            <w:rStyle w:val="Hyperlink"/>
          </w:rPr>
          <w:t>Inhaltsverzeichnis</w:t>
        </w:r>
        <w:r w:rsidR="004F4724">
          <w:rPr>
            <w:webHidden/>
          </w:rPr>
          <w:tab/>
        </w:r>
        <w:r w:rsidR="004F4724">
          <w:rPr>
            <w:webHidden/>
          </w:rPr>
          <w:fldChar w:fldCharType="begin"/>
        </w:r>
        <w:r w:rsidR="004F4724">
          <w:rPr>
            <w:webHidden/>
          </w:rPr>
          <w:instrText xml:space="preserve"> PAGEREF _Toc40881841 \h </w:instrText>
        </w:r>
        <w:r w:rsidR="004F4724">
          <w:rPr>
            <w:webHidden/>
          </w:rPr>
        </w:r>
        <w:r w:rsidR="004F4724">
          <w:rPr>
            <w:webHidden/>
          </w:rPr>
          <w:fldChar w:fldCharType="separate"/>
        </w:r>
        <w:r w:rsidR="004F4724">
          <w:rPr>
            <w:webHidden/>
          </w:rPr>
          <w:t>2</w:t>
        </w:r>
        <w:r w:rsidR="004F4724">
          <w:rPr>
            <w:webHidden/>
          </w:rPr>
          <w:fldChar w:fldCharType="end"/>
        </w:r>
      </w:hyperlink>
    </w:p>
    <w:p w14:paraId="362CDFC7" w14:textId="2157C7A2" w:rsidR="004F4724" w:rsidRDefault="006C6C1D">
      <w:pPr>
        <w:pStyle w:val="Verzeichnis1"/>
        <w:rPr>
          <w:rFonts w:asciiTheme="minorHAnsi" w:eastAsiaTheme="minorEastAsia" w:hAnsiTheme="minorHAnsi"/>
          <w:lang w:eastAsia="de-CH"/>
        </w:rPr>
      </w:pPr>
      <w:hyperlink w:anchor="_Toc40881842" w:history="1">
        <w:r w:rsidR="004F4724" w:rsidRPr="00705C40">
          <w:rPr>
            <w:rStyle w:val="Hyperlink"/>
          </w:rPr>
          <w:t>2</w:t>
        </w:r>
        <w:r w:rsidR="004F4724">
          <w:rPr>
            <w:rFonts w:asciiTheme="minorHAnsi" w:eastAsiaTheme="minorEastAsia" w:hAnsiTheme="minorHAnsi"/>
            <w:lang w:eastAsia="de-CH"/>
          </w:rPr>
          <w:tab/>
        </w:r>
        <w:r w:rsidR="004F4724" w:rsidRPr="00705C40">
          <w:rPr>
            <w:rStyle w:val="Hyperlink"/>
          </w:rPr>
          <w:t>Arbeitsjournal</w:t>
        </w:r>
        <w:r w:rsidR="004F4724">
          <w:rPr>
            <w:webHidden/>
          </w:rPr>
          <w:tab/>
        </w:r>
        <w:r w:rsidR="004F4724">
          <w:rPr>
            <w:webHidden/>
          </w:rPr>
          <w:fldChar w:fldCharType="begin"/>
        </w:r>
        <w:r w:rsidR="004F4724">
          <w:rPr>
            <w:webHidden/>
          </w:rPr>
          <w:instrText xml:space="preserve"> PAGEREF _Toc40881842 \h </w:instrText>
        </w:r>
        <w:r w:rsidR="004F4724">
          <w:rPr>
            <w:webHidden/>
          </w:rPr>
        </w:r>
        <w:r w:rsidR="004F4724">
          <w:rPr>
            <w:webHidden/>
          </w:rPr>
          <w:fldChar w:fldCharType="separate"/>
        </w:r>
        <w:r w:rsidR="004F4724">
          <w:rPr>
            <w:webHidden/>
          </w:rPr>
          <w:t>5</w:t>
        </w:r>
        <w:r w:rsidR="004F4724">
          <w:rPr>
            <w:webHidden/>
          </w:rPr>
          <w:fldChar w:fldCharType="end"/>
        </w:r>
      </w:hyperlink>
    </w:p>
    <w:p w14:paraId="72919C2C" w14:textId="4C61482F"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43" w:history="1">
        <w:r w:rsidR="004F4724" w:rsidRPr="00705C40">
          <w:rPr>
            <w:rStyle w:val="Hyperlink"/>
            <w:rFonts w:eastAsia="Times New Roman"/>
            <w:bCs/>
            <w:noProof/>
            <w:lang w:eastAsia="de-CH"/>
          </w:rPr>
          <w:t>2.1</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07.01.2020</w:t>
        </w:r>
        <w:r w:rsidR="004F4724">
          <w:rPr>
            <w:noProof/>
            <w:webHidden/>
          </w:rPr>
          <w:tab/>
        </w:r>
        <w:r w:rsidR="004F4724">
          <w:rPr>
            <w:noProof/>
            <w:webHidden/>
          </w:rPr>
          <w:fldChar w:fldCharType="begin"/>
        </w:r>
        <w:r w:rsidR="004F4724">
          <w:rPr>
            <w:noProof/>
            <w:webHidden/>
          </w:rPr>
          <w:instrText xml:space="preserve"> PAGEREF _Toc40881843 \h </w:instrText>
        </w:r>
        <w:r w:rsidR="004F4724">
          <w:rPr>
            <w:noProof/>
            <w:webHidden/>
          </w:rPr>
        </w:r>
        <w:r w:rsidR="004F4724">
          <w:rPr>
            <w:noProof/>
            <w:webHidden/>
          </w:rPr>
          <w:fldChar w:fldCharType="separate"/>
        </w:r>
        <w:r w:rsidR="004F4724">
          <w:rPr>
            <w:noProof/>
            <w:webHidden/>
          </w:rPr>
          <w:t>5</w:t>
        </w:r>
        <w:r w:rsidR="004F4724">
          <w:rPr>
            <w:noProof/>
            <w:webHidden/>
          </w:rPr>
          <w:fldChar w:fldCharType="end"/>
        </w:r>
      </w:hyperlink>
    </w:p>
    <w:p w14:paraId="57213DBE" w14:textId="40A7176D"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44" w:history="1">
        <w:r w:rsidR="004F4724" w:rsidRPr="00705C40">
          <w:rPr>
            <w:rStyle w:val="Hyperlink"/>
            <w:rFonts w:eastAsia="Times New Roman"/>
            <w:bCs/>
            <w:noProof/>
            <w:lang w:eastAsia="de-CH"/>
          </w:rPr>
          <w:t>2.2</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08.01.2020</w:t>
        </w:r>
        <w:r w:rsidR="004F4724">
          <w:rPr>
            <w:noProof/>
            <w:webHidden/>
          </w:rPr>
          <w:tab/>
        </w:r>
        <w:r w:rsidR="004F4724">
          <w:rPr>
            <w:noProof/>
            <w:webHidden/>
          </w:rPr>
          <w:fldChar w:fldCharType="begin"/>
        </w:r>
        <w:r w:rsidR="004F4724">
          <w:rPr>
            <w:noProof/>
            <w:webHidden/>
          </w:rPr>
          <w:instrText xml:space="preserve"> PAGEREF _Toc40881844 \h </w:instrText>
        </w:r>
        <w:r w:rsidR="004F4724">
          <w:rPr>
            <w:noProof/>
            <w:webHidden/>
          </w:rPr>
        </w:r>
        <w:r w:rsidR="004F4724">
          <w:rPr>
            <w:noProof/>
            <w:webHidden/>
          </w:rPr>
          <w:fldChar w:fldCharType="separate"/>
        </w:r>
        <w:r w:rsidR="004F4724">
          <w:rPr>
            <w:noProof/>
            <w:webHidden/>
          </w:rPr>
          <w:t>5</w:t>
        </w:r>
        <w:r w:rsidR="004F4724">
          <w:rPr>
            <w:noProof/>
            <w:webHidden/>
          </w:rPr>
          <w:fldChar w:fldCharType="end"/>
        </w:r>
      </w:hyperlink>
    </w:p>
    <w:p w14:paraId="314A824F" w14:textId="769432C8"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45" w:history="1">
        <w:r w:rsidR="004F4724" w:rsidRPr="00705C40">
          <w:rPr>
            <w:rStyle w:val="Hyperlink"/>
            <w:rFonts w:eastAsia="Times New Roman"/>
            <w:noProof/>
            <w:lang w:eastAsia="de-CH"/>
          </w:rPr>
          <w:t>2.3</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13.01.2020</w:t>
        </w:r>
        <w:r w:rsidR="004F4724">
          <w:rPr>
            <w:noProof/>
            <w:webHidden/>
          </w:rPr>
          <w:tab/>
        </w:r>
        <w:r w:rsidR="004F4724">
          <w:rPr>
            <w:noProof/>
            <w:webHidden/>
          </w:rPr>
          <w:fldChar w:fldCharType="begin"/>
        </w:r>
        <w:r w:rsidR="004F4724">
          <w:rPr>
            <w:noProof/>
            <w:webHidden/>
          </w:rPr>
          <w:instrText xml:space="preserve"> PAGEREF _Toc40881845 \h </w:instrText>
        </w:r>
        <w:r w:rsidR="004F4724">
          <w:rPr>
            <w:noProof/>
            <w:webHidden/>
          </w:rPr>
        </w:r>
        <w:r w:rsidR="004F4724">
          <w:rPr>
            <w:noProof/>
            <w:webHidden/>
          </w:rPr>
          <w:fldChar w:fldCharType="separate"/>
        </w:r>
        <w:r w:rsidR="004F4724">
          <w:rPr>
            <w:noProof/>
            <w:webHidden/>
          </w:rPr>
          <w:t>6</w:t>
        </w:r>
        <w:r w:rsidR="004F4724">
          <w:rPr>
            <w:noProof/>
            <w:webHidden/>
          </w:rPr>
          <w:fldChar w:fldCharType="end"/>
        </w:r>
      </w:hyperlink>
    </w:p>
    <w:p w14:paraId="1275D3D7" w14:textId="1BD9C5A0"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46" w:history="1">
        <w:r w:rsidR="004F4724" w:rsidRPr="00705C40">
          <w:rPr>
            <w:rStyle w:val="Hyperlink"/>
            <w:rFonts w:eastAsia="Times New Roman"/>
            <w:noProof/>
            <w:lang w:eastAsia="de-CH"/>
          </w:rPr>
          <w:t>2.4</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28.01.2020</w:t>
        </w:r>
        <w:r w:rsidR="004F4724">
          <w:rPr>
            <w:noProof/>
            <w:webHidden/>
          </w:rPr>
          <w:tab/>
        </w:r>
        <w:r w:rsidR="004F4724">
          <w:rPr>
            <w:noProof/>
            <w:webHidden/>
          </w:rPr>
          <w:fldChar w:fldCharType="begin"/>
        </w:r>
        <w:r w:rsidR="004F4724">
          <w:rPr>
            <w:noProof/>
            <w:webHidden/>
          </w:rPr>
          <w:instrText xml:space="preserve"> PAGEREF _Toc40881846 \h </w:instrText>
        </w:r>
        <w:r w:rsidR="004F4724">
          <w:rPr>
            <w:noProof/>
            <w:webHidden/>
          </w:rPr>
        </w:r>
        <w:r w:rsidR="004F4724">
          <w:rPr>
            <w:noProof/>
            <w:webHidden/>
          </w:rPr>
          <w:fldChar w:fldCharType="separate"/>
        </w:r>
        <w:r w:rsidR="004F4724">
          <w:rPr>
            <w:noProof/>
            <w:webHidden/>
          </w:rPr>
          <w:t>6</w:t>
        </w:r>
        <w:r w:rsidR="004F4724">
          <w:rPr>
            <w:noProof/>
            <w:webHidden/>
          </w:rPr>
          <w:fldChar w:fldCharType="end"/>
        </w:r>
      </w:hyperlink>
    </w:p>
    <w:p w14:paraId="4D4C88FD" w14:textId="37EE8A4A"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47" w:history="1">
        <w:r w:rsidR="004F4724" w:rsidRPr="00705C40">
          <w:rPr>
            <w:rStyle w:val="Hyperlink"/>
            <w:rFonts w:eastAsia="Times New Roman"/>
            <w:noProof/>
            <w:lang w:eastAsia="de-CH"/>
          </w:rPr>
          <w:t>2.5</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29.01.2020</w:t>
        </w:r>
        <w:r w:rsidR="004F4724">
          <w:rPr>
            <w:noProof/>
            <w:webHidden/>
          </w:rPr>
          <w:tab/>
        </w:r>
        <w:r w:rsidR="004F4724">
          <w:rPr>
            <w:noProof/>
            <w:webHidden/>
          </w:rPr>
          <w:fldChar w:fldCharType="begin"/>
        </w:r>
        <w:r w:rsidR="004F4724">
          <w:rPr>
            <w:noProof/>
            <w:webHidden/>
          </w:rPr>
          <w:instrText xml:space="preserve"> PAGEREF _Toc40881847 \h </w:instrText>
        </w:r>
        <w:r w:rsidR="004F4724">
          <w:rPr>
            <w:noProof/>
            <w:webHidden/>
          </w:rPr>
        </w:r>
        <w:r w:rsidR="004F4724">
          <w:rPr>
            <w:noProof/>
            <w:webHidden/>
          </w:rPr>
          <w:fldChar w:fldCharType="separate"/>
        </w:r>
        <w:r w:rsidR="004F4724">
          <w:rPr>
            <w:noProof/>
            <w:webHidden/>
          </w:rPr>
          <w:t>6</w:t>
        </w:r>
        <w:r w:rsidR="004F4724">
          <w:rPr>
            <w:noProof/>
            <w:webHidden/>
          </w:rPr>
          <w:fldChar w:fldCharType="end"/>
        </w:r>
      </w:hyperlink>
    </w:p>
    <w:p w14:paraId="0C30405C" w14:textId="3F27E2E4"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48" w:history="1">
        <w:r w:rsidR="004F4724" w:rsidRPr="00705C40">
          <w:rPr>
            <w:rStyle w:val="Hyperlink"/>
            <w:rFonts w:eastAsia="Times New Roman"/>
            <w:noProof/>
            <w:lang w:eastAsia="de-CH"/>
          </w:rPr>
          <w:t>2.6</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30.01.2020</w:t>
        </w:r>
        <w:r w:rsidR="004F4724">
          <w:rPr>
            <w:noProof/>
            <w:webHidden/>
          </w:rPr>
          <w:tab/>
        </w:r>
        <w:r w:rsidR="004F4724">
          <w:rPr>
            <w:noProof/>
            <w:webHidden/>
          </w:rPr>
          <w:fldChar w:fldCharType="begin"/>
        </w:r>
        <w:r w:rsidR="004F4724">
          <w:rPr>
            <w:noProof/>
            <w:webHidden/>
          </w:rPr>
          <w:instrText xml:space="preserve"> PAGEREF _Toc40881848 \h </w:instrText>
        </w:r>
        <w:r w:rsidR="004F4724">
          <w:rPr>
            <w:noProof/>
            <w:webHidden/>
          </w:rPr>
        </w:r>
        <w:r w:rsidR="004F4724">
          <w:rPr>
            <w:noProof/>
            <w:webHidden/>
          </w:rPr>
          <w:fldChar w:fldCharType="separate"/>
        </w:r>
        <w:r w:rsidR="004F4724">
          <w:rPr>
            <w:noProof/>
            <w:webHidden/>
          </w:rPr>
          <w:t>7</w:t>
        </w:r>
        <w:r w:rsidR="004F4724">
          <w:rPr>
            <w:noProof/>
            <w:webHidden/>
          </w:rPr>
          <w:fldChar w:fldCharType="end"/>
        </w:r>
      </w:hyperlink>
    </w:p>
    <w:p w14:paraId="3221B2DC" w14:textId="6639BC82"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49" w:history="1">
        <w:r w:rsidR="004F4724" w:rsidRPr="00705C40">
          <w:rPr>
            <w:rStyle w:val="Hyperlink"/>
            <w:rFonts w:eastAsia="Times New Roman"/>
            <w:noProof/>
            <w:lang w:eastAsia="de-CH"/>
          </w:rPr>
          <w:t>2.7</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31.01.2020</w:t>
        </w:r>
        <w:r w:rsidR="004F4724">
          <w:rPr>
            <w:noProof/>
            <w:webHidden/>
          </w:rPr>
          <w:tab/>
        </w:r>
        <w:r w:rsidR="004F4724">
          <w:rPr>
            <w:noProof/>
            <w:webHidden/>
          </w:rPr>
          <w:fldChar w:fldCharType="begin"/>
        </w:r>
        <w:r w:rsidR="004F4724">
          <w:rPr>
            <w:noProof/>
            <w:webHidden/>
          </w:rPr>
          <w:instrText xml:space="preserve"> PAGEREF _Toc40881849 \h </w:instrText>
        </w:r>
        <w:r w:rsidR="004F4724">
          <w:rPr>
            <w:noProof/>
            <w:webHidden/>
          </w:rPr>
        </w:r>
        <w:r w:rsidR="004F4724">
          <w:rPr>
            <w:noProof/>
            <w:webHidden/>
          </w:rPr>
          <w:fldChar w:fldCharType="separate"/>
        </w:r>
        <w:r w:rsidR="004F4724">
          <w:rPr>
            <w:noProof/>
            <w:webHidden/>
          </w:rPr>
          <w:t>7</w:t>
        </w:r>
        <w:r w:rsidR="004F4724">
          <w:rPr>
            <w:noProof/>
            <w:webHidden/>
          </w:rPr>
          <w:fldChar w:fldCharType="end"/>
        </w:r>
      </w:hyperlink>
    </w:p>
    <w:p w14:paraId="51D7668E" w14:textId="20DFDDBC"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0" w:history="1">
        <w:r w:rsidR="004F4724" w:rsidRPr="00705C40">
          <w:rPr>
            <w:rStyle w:val="Hyperlink"/>
            <w:rFonts w:eastAsia="Times New Roman"/>
            <w:noProof/>
            <w:lang w:eastAsia="de-CH"/>
          </w:rPr>
          <w:t>2.8</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04.02.20 - 07.02.20</w:t>
        </w:r>
        <w:r w:rsidR="004F4724">
          <w:rPr>
            <w:noProof/>
            <w:webHidden/>
          </w:rPr>
          <w:tab/>
        </w:r>
        <w:r w:rsidR="004F4724">
          <w:rPr>
            <w:noProof/>
            <w:webHidden/>
          </w:rPr>
          <w:fldChar w:fldCharType="begin"/>
        </w:r>
        <w:r w:rsidR="004F4724">
          <w:rPr>
            <w:noProof/>
            <w:webHidden/>
          </w:rPr>
          <w:instrText xml:space="preserve"> PAGEREF _Toc40881850 \h </w:instrText>
        </w:r>
        <w:r w:rsidR="004F4724">
          <w:rPr>
            <w:noProof/>
            <w:webHidden/>
          </w:rPr>
        </w:r>
        <w:r w:rsidR="004F4724">
          <w:rPr>
            <w:noProof/>
            <w:webHidden/>
          </w:rPr>
          <w:fldChar w:fldCharType="separate"/>
        </w:r>
        <w:r w:rsidR="004F4724">
          <w:rPr>
            <w:noProof/>
            <w:webHidden/>
          </w:rPr>
          <w:t>7</w:t>
        </w:r>
        <w:r w:rsidR="004F4724">
          <w:rPr>
            <w:noProof/>
            <w:webHidden/>
          </w:rPr>
          <w:fldChar w:fldCharType="end"/>
        </w:r>
      </w:hyperlink>
    </w:p>
    <w:p w14:paraId="4F863E1C" w14:textId="5D7F782D"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1" w:history="1">
        <w:r w:rsidR="004F4724" w:rsidRPr="00705C40">
          <w:rPr>
            <w:rStyle w:val="Hyperlink"/>
            <w:rFonts w:eastAsia="Times New Roman"/>
            <w:noProof/>
            <w:lang w:eastAsia="de-CH"/>
          </w:rPr>
          <w:t>2.9</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10.02.2020</w:t>
        </w:r>
        <w:r w:rsidR="004F4724">
          <w:rPr>
            <w:noProof/>
            <w:webHidden/>
          </w:rPr>
          <w:tab/>
        </w:r>
        <w:r w:rsidR="004F4724">
          <w:rPr>
            <w:noProof/>
            <w:webHidden/>
          </w:rPr>
          <w:fldChar w:fldCharType="begin"/>
        </w:r>
        <w:r w:rsidR="004F4724">
          <w:rPr>
            <w:noProof/>
            <w:webHidden/>
          </w:rPr>
          <w:instrText xml:space="preserve"> PAGEREF _Toc40881851 \h </w:instrText>
        </w:r>
        <w:r w:rsidR="004F4724">
          <w:rPr>
            <w:noProof/>
            <w:webHidden/>
          </w:rPr>
        </w:r>
        <w:r w:rsidR="004F4724">
          <w:rPr>
            <w:noProof/>
            <w:webHidden/>
          </w:rPr>
          <w:fldChar w:fldCharType="separate"/>
        </w:r>
        <w:r w:rsidR="004F4724">
          <w:rPr>
            <w:noProof/>
            <w:webHidden/>
          </w:rPr>
          <w:t>8</w:t>
        </w:r>
        <w:r w:rsidR="004F4724">
          <w:rPr>
            <w:noProof/>
            <w:webHidden/>
          </w:rPr>
          <w:fldChar w:fldCharType="end"/>
        </w:r>
      </w:hyperlink>
    </w:p>
    <w:p w14:paraId="6C09A0EB" w14:textId="4CC0E751"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2" w:history="1">
        <w:r w:rsidR="004F4724" w:rsidRPr="00705C40">
          <w:rPr>
            <w:rStyle w:val="Hyperlink"/>
            <w:rFonts w:eastAsia="Times New Roman"/>
            <w:noProof/>
            <w:lang w:eastAsia="de-CH"/>
          </w:rPr>
          <w:t>2.10</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02.03.2020</w:t>
        </w:r>
        <w:r w:rsidR="004F4724">
          <w:rPr>
            <w:noProof/>
            <w:webHidden/>
          </w:rPr>
          <w:tab/>
        </w:r>
        <w:r w:rsidR="004F4724">
          <w:rPr>
            <w:noProof/>
            <w:webHidden/>
          </w:rPr>
          <w:fldChar w:fldCharType="begin"/>
        </w:r>
        <w:r w:rsidR="004F4724">
          <w:rPr>
            <w:noProof/>
            <w:webHidden/>
          </w:rPr>
          <w:instrText xml:space="preserve"> PAGEREF _Toc40881852 \h </w:instrText>
        </w:r>
        <w:r w:rsidR="004F4724">
          <w:rPr>
            <w:noProof/>
            <w:webHidden/>
          </w:rPr>
        </w:r>
        <w:r w:rsidR="004F4724">
          <w:rPr>
            <w:noProof/>
            <w:webHidden/>
          </w:rPr>
          <w:fldChar w:fldCharType="separate"/>
        </w:r>
        <w:r w:rsidR="004F4724">
          <w:rPr>
            <w:noProof/>
            <w:webHidden/>
          </w:rPr>
          <w:t>8</w:t>
        </w:r>
        <w:r w:rsidR="004F4724">
          <w:rPr>
            <w:noProof/>
            <w:webHidden/>
          </w:rPr>
          <w:fldChar w:fldCharType="end"/>
        </w:r>
      </w:hyperlink>
    </w:p>
    <w:p w14:paraId="486F5507" w14:textId="407E8FC1"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3" w:history="1">
        <w:r w:rsidR="004F4724" w:rsidRPr="00705C40">
          <w:rPr>
            <w:rStyle w:val="Hyperlink"/>
            <w:rFonts w:eastAsia="Times New Roman"/>
            <w:noProof/>
            <w:lang w:eastAsia="de-CH"/>
          </w:rPr>
          <w:t>2.11</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03.03.2020</w:t>
        </w:r>
        <w:r w:rsidR="004F4724">
          <w:rPr>
            <w:noProof/>
            <w:webHidden/>
          </w:rPr>
          <w:tab/>
        </w:r>
        <w:r w:rsidR="004F4724">
          <w:rPr>
            <w:noProof/>
            <w:webHidden/>
          </w:rPr>
          <w:fldChar w:fldCharType="begin"/>
        </w:r>
        <w:r w:rsidR="004F4724">
          <w:rPr>
            <w:noProof/>
            <w:webHidden/>
          </w:rPr>
          <w:instrText xml:space="preserve"> PAGEREF _Toc40881853 \h </w:instrText>
        </w:r>
        <w:r w:rsidR="004F4724">
          <w:rPr>
            <w:noProof/>
            <w:webHidden/>
          </w:rPr>
        </w:r>
        <w:r w:rsidR="004F4724">
          <w:rPr>
            <w:noProof/>
            <w:webHidden/>
          </w:rPr>
          <w:fldChar w:fldCharType="separate"/>
        </w:r>
        <w:r w:rsidR="004F4724">
          <w:rPr>
            <w:noProof/>
            <w:webHidden/>
          </w:rPr>
          <w:t>9</w:t>
        </w:r>
        <w:r w:rsidR="004F4724">
          <w:rPr>
            <w:noProof/>
            <w:webHidden/>
          </w:rPr>
          <w:fldChar w:fldCharType="end"/>
        </w:r>
      </w:hyperlink>
    </w:p>
    <w:p w14:paraId="721DB88B" w14:textId="04F61539"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4" w:history="1">
        <w:r w:rsidR="004F4724" w:rsidRPr="00705C40">
          <w:rPr>
            <w:rStyle w:val="Hyperlink"/>
            <w:rFonts w:eastAsia="Times New Roman"/>
            <w:noProof/>
            <w:lang w:eastAsia="de-CH"/>
          </w:rPr>
          <w:t>2.12</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04.03.2020</w:t>
        </w:r>
        <w:r w:rsidR="004F4724">
          <w:rPr>
            <w:noProof/>
            <w:webHidden/>
          </w:rPr>
          <w:tab/>
        </w:r>
        <w:r w:rsidR="004F4724">
          <w:rPr>
            <w:noProof/>
            <w:webHidden/>
          </w:rPr>
          <w:fldChar w:fldCharType="begin"/>
        </w:r>
        <w:r w:rsidR="004F4724">
          <w:rPr>
            <w:noProof/>
            <w:webHidden/>
          </w:rPr>
          <w:instrText xml:space="preserve"> PAGEREF _Toc40881854 \h </w:instrText>
        </w:r>
        <w:r w:rsidR="004F4724">
          <w:rPr>
            <w:noProof/>
            <w:webHidden/>
          </w:rPr>
        </w:r>
        <w:r w:rsidR="004F4724">
          <w:rPr>
            <w:noProof/>
            <w:webHidden/>
          </w:rPr>
          <w:fldChar w:fldCharType="separate"/>
        </w:r>
        <w:r w:rsidR="004F4724">
          <w:rPr>
            <w:noProof/>
            <w:webHidden/>
          </w:rPr>
          <w:t>9</w:t>
        </w:r>
        <w:r w:rsidR="004F4724">
          <w:rPr>
            <w:noProof/>
            <w:webHidden/>
          </w:rPr>
          <w:fldChar w:fldCharType="end"/>
        </w:r>
      </w:hyperlink>
    </w:p>
    <w:p w14:paraId="793DA5E0" w14:textId="49504BAD"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5" w:history="1">
        <w:r w:rsidR="004F4724" w:rsidRPr="00705C40">
          <w:rPr>
            <w:rStyle w:val="Hyperlink"/>
            <w:rFonts w:eastAsia="Times New Roman"/>
            <w:noProof/>
            <w:lang w:eastAsia="de-CH"/>
          </w:rPr>
          <w:t>2.13</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09.03.2020</w:t>
        </w:r>
        <w:r w:rsidR="004F4724">
          <w:rPr>
            <w:noProof/>
            <w:webHidden/>
          </w:rPr>
          <w:tab/>
        </w:r>
        <w:r w:rsidR="004F4724">
          <w:rPr>
            <w:noProof/>
            <w:webHidden/>
          </w:rPr>
          <w:fldChar w:fldCharType="begin"/>
        </w:r>
        <w:r w:rsidR="004F4724">
          <w:rPr>
            <w:noProof/>
            <w:webHidden/>
          </w:rPr>
          <w:instrText xml:space="preserve"> PAGEREF _Toc40881855 \h </w:instrText>
        </w:r>
        <w:r w:rsidR="004F4724">
          <w:rPr>
            <w:noProof/>
            <w:webHidden/>
          </w:rPr>
        </w:r>
        <w:r w:rsidR="004F4724">
          <w:rPr>
            <w:noProof/>
            <w:webHidden/>
          </w:rPr>
          <w:fldChar w:fldCharType="separate"/>
        </w:r>
        <w:r w:rsidR="004F4724">
          <w:rPr>
            <w:noProof/>
            <w:webHidden/>
          </w:rPr>
          <w:t>9</w:t>
        </w:r>
        <w:r w:rsidR="004F4724">
          <w:rPr>
            <w:noProof/>
            <w:webHidden/>
          </w:rPr>
          <w:fldChar w:fldCharType="end"/>
        </w:r>
      </w:hyperlink>
    </w:p>
    <w:p w14:paraId="4D118C78" w14:textId="3981B32F"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6" w:history="1">
        <w:r w:rsidR="004F4724" w:rsidRPr="00705C40">
          <w:rPr>
            <w:rStyle w:val="Hyperlink"/>
            <w:rFonts w:eastAsia="Times New Roman"/>
            <w:noProof/>
            <w:lang w:eastAsia="de-CH"/>
          </w:rPr>
          <w:t>2.14</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25.03.2020</w:t>
        </w:r>
        <w:r w:rsidR="004F4724">
          <w:rPr>
            <w:noProof/>
            <w:webHidden/>
          </w:rPr>
          <w:tab/>
        </w:r>
        <w:r w:rsidR="004F4724">
          <w:rPr>
            <w:noProof/>
            <w:webHidden/>
          </w:rPr>
          <w:fldChar w:fldCharType="begin"/>
        </w:r>
        <w:r w:rsidR="004F4724">
          <w:rPr>
            <w:noProof/>
            <w:webHidden/>
          </w:rPr>
          <w:instrText xml:space="preserve"> PAGEREF _Toc40881856 \h </w:instrText>
        </w:r>
        <w:r w:rsidR="004F4724">
          <w:rPr>
            <w:noProof/>
            <w:webHidden/>
          </w:rPr>
        </w:r>
        <w:r w:rsidR="004F4724">
          <w:rPr>
            <w:noProof/>
            <w:webHidden/>
          </w:rPr>
          <w:fldChar w:fldCharType="separate"/>
        </w:r>
        <w:r w:rsidR="004F4724">
          <w:rPr>
            <w:noProof/>
            <w:webHidden/>
          </w:rPr>
          <w:t>10</w:t>
        </w:r>
        <w:r w:rsidR="004F4724">
          <w:rPr>
            <w:noProof/>
            <w:webHidden/>
          </w:rPr>
          <w:fldChar w:fldCharType="end"/>
        </w:r>
      </w:hyperlink>
    </w:p>
    <w:p w14:paraId="3546A871" w14:textId="56DEFDCB"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7" w:history="1">
        <w:r w:rsidR="004F4724" w:rsidRPr="00705C40">
          <w:rPr>
            <w:rStyle w:val="Hyperlink"/>
            <w:rFonts w:eastAsia="Times New Roman"/>
            <w:noProof/>
            <w:lang w:eastAsia="de-CH"/>
          </w:rPr>
          <w:t>2.15</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31.03.2020</w:t>
        </w:r>
        <w:r w:rsidR="004F4724">
          <w:rPr>
            <w:noProof/>
            <w:webHidden/>
          </w:rPr>
          <w:tab/>
        </w:r>
        <w:r w:rsidR="004F4724">
          <w:rPr>
            <w:noProof/>
            <w:webHidden/>
          </w:rPr>
          <w:fldChar w:fldCharType="begin"/>
        </w:r>
        <w:r w:rsidR="004F4724">
          <w:rPr>
            <w:noProof/>
            <w:webHidden/>
          </w:rPr>
          <w:instrText xml:space="preserve"> PAGEREF _Toc40881857 \h </w:instrText>
        </w:r>
        <w:r w:rsidR="004F4724">
          <w:rPr>
            <w:noProof/>
            <w:webHidden/>
          </w:rPr>
        </w:r>
        <w:r w:rsidR="004F4724">
          <w:rPr>
            <w:noProof/>
            <w:webHidden/>
          </w:rPr>
          <w:fldChar w:fldCharType="separate"/>
        </w:r>
        <w:r w:rsidR="004F4724">
          <w:rPr>
            <w:noProof/>
            <w:webHidden/>
          </w:rPr>
          <w:t>10</w:t>
        </w:r>
        <w:r w:rsidR="004F4724">
          <w:rPr>
            <w:noProof/>
            <w:webHidden/>
          </w:rPr>
          <w:fldChar w:fldCharType="end"/>
        </w:r>
      </w:hyperlink>
    </w:p>
    <w:p w14:paraId="72B8D083" w14:textId="2A4CE243"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8" w:history="1">
        <w:r w:rsidR="004F4724" w:rsidRPr="00705C40">
          <w:rPr>
            <w:rStyle w:val="Hyperlink"/>
            <w:rFonts w:eastAsia="Times New Roman"/>
            <w:noProof/>
            <w:lang w:eastAsia="de-CH"/>
          </w:rPr>
          <w:t>2.16</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01.04.2020</w:t>
        </w:r>
        <w:r w:rsidR="004F4724">
          <w:rPr>
            <w:noProof/>
            <w:webHidden/>
          </w:rPr>
          <w:tab/>
        </w:r>
        <w:r w:rsidR="004F4724">
          <w:rPr>
            <w:noProof/>
            <w:webHidden/>
          </w:rPr>
          <w:fldChar w:fldCharType="begin"/>
        </w:r>
        <w:r w:rsidR="004F4724">
          <w:rPr>
            <w:noProof/>
            <w:webHidden/>
          </w:rPr>
          <w:instrText xml:space="preserve"> PAGEREF _Toc40881858 \h </w:instrText>
        </w:r>
        <w:r w:rsidR="004F4724">
          <w:rPr>
            <w:noProof/>
            <w:webHidden/>
          </w:rPr>
        </w:r>
        <w:r w:rsidR="004F4724">
          <w:rPr>
            <w:noProof/>
            <w:webHidden/>
          </w:rPr>
          <w:fldChar w:fldCharType="separate"/>
        </w:r>
        <w:r w:rsidR="004F4724">
          <w:rPr>
            <w:noProof/>
            <w:webHidden/>
          </w:rPr>
          <w:t>11</w:t>
        </w:r>
        <w:r w:rsidR="004F4724">
          <w:rPr>
            <w:noProof/>
            <w:webHidden/>
          </w:rPr>
          <w:fldChar w:fldCharType="end"/>
        </w:r>
      </w:hyperlink>
    </w:p>
    <w:p w14:paraId="37242D26" w14:textId="78162FE2"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59" w:history="1">
        <w:r w:rsidR="004F4724" w:rsidRPr="00705C40">
          <w:rPr>
            <w:rStyle w:val="Hyperlink"/>
            <w:rFonts w:eastAsia="Times New Roman"/>
            <w:noProof/>
            <w:lang w:eastAsia="de-CH"/>
          </w:rPr>
          <w:t>2.17</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06.04.2020</w:t>
        </w:r>
        <w:r w:rsidR="004F4724">
          <w:rPr>
            <w:noProof/>
            <w:webHidden/>
          </w:rPr>
          <w:tab/>
        </w:r>
        <w:r w:rsidR="004F4724">
          <w:rPr>
            <w:noProof/>
            <w:webHidden/>
          </w:rPr>
          <w:fldChar w:fldCharType="begin"/>
        </w:r>
        <w:r w:rsidR="004F4724">
          <w:rPr>
            <w:noProof/>
            <w:webHidden/>
          </w:rPr>
          <w:instrText xml:space="preserve"> PAGEREF _Toc40881859 \h </w:instrText>
        </w:r>
        <w:r w:rsidR="004F4724">
          <w:rPr>
            <w:noProof/>
            <w:webHidden/>
          </w:rPr>
        </w:r>
        <w:r w:rsidR="004F4724">
          <w:rPr>
            <w:noProof/>
            <w:webHidden/>
          </w:rPr>
          <w:fldChar w:fldCharType="separate"/>
        </w:r>
        <w:r w:rsidR="004F4724">
          <w:rPr>
            <w:noProof/>
            <w:webHidden/>
          </w:rPr>
          <w:t>11</w:t>
        </w:r>
        <w:r w:rsidR="004F4724">
          <w:rPr>
            <w:noProof/>
            <w:webHidden/>
          </w:rPr>
          <w:fldChar w:fldCharType="end"/>
        </w:r>
      </w:hyperlink>
    </w:p>
    <w:p w14:paraId="01E4D284" w14:textId="06E9AC94"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0" w:history="1">
        <w:r w:rsidR="004F4724" w:rsidRPr="00705C40">
          <w:rPr>
            <w:rStyle w:val="Hyperlink"/>
            <w:rFonts w:eastAsia="Times New Roman"/>
            <w:noProof/>
            <w:lang w:eastAsia="de-CH"/>
          </w:rPr>
          <w:t>2.18</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07.04.2020</w:t>
        </w:r>
        <w:r w:rsidR="004F4724">
          <w:rPr>
            <w:noProof/>
            <w:webHidden/>
          </w:rPr>
          <w:tab/>
        </w:r>
        <w:r w:rsidR="004F4724">
          <w:rPr>
            <w:noProof/>
            <w:webHidden/>
          </w:rPr>
          <w:fldChar w:fldCharType="begin"/>
        </w:r>
        <w:r w:rsidR="004F4724">
          <w:rPr>
            <w:noProof/>
            <w:webHidden/>
          </w:rPr>
          <w:instrText xml:space="preserve"> PAGEREF _Toc40881860 \h </w:instrText>
        </w:r>
        <w:r w:rsidR="004F4724">
          <w:rPr>
            <w:noProof/>
            <w:webHidden/>
          </w:rPr>
        </w:r>
        <w:r w:rsidR="004F4724">
          <w:rPr>
            <w:noProof/>
            <w:webHidden/>
          </w:rPr>
          <w:fldChar w:fldCharType="separate"/>
        </w:r>
        <w:r w:rsidR="004F4724">
          <w:rPr>
            <w:noProof/>
            <w:webHidden/>
          </w:rPr>
          <w:t>12</w:t>
        </w:r>
        <w:r w:rsidR="004F4724">
          <w:rPr>
            <w:noProof/>
            <w:webHidden/>
          </w:rPr>
          <w:fldChar w:fldCharType="end"/>
        </w:r>
      </w:hyperlink>
    </w:p>
    <w:p w14:paraId="426CBEE9" w14:textId="020E555E"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1" w:history="1">
        <w:r w:rsidR="004F4724" w:rsidRPr="00705C40">
          <w:rPr>
            <w:rStyle w:val="Hyperlink"/>
            <w:rFonts w:eastAsia="Times New Roman"/>
            <w:noProof/>
            <w:lang w:eastAsia="de-CH"/>
          </w:rPr>
          <w:t>2.19</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08.04.2020</w:t>
        </w:r>
        <w:r w:rsidR="004F4724">
          <w:rPr>
            <w:noProof/>
            <w:webHidden/>
          </w:rPr>
          <w:tab/>
        </w:r>
        <w:r w:rsidR="004F4724">
          <w:rPr>
            <w:noProof/>
            <w:webHidden/>
          </w:rPr>
          <w:fldChar w:fldCharType="begin"/>
        </w:r>
        <w:r w:rsidR="004F4724">
          <w:rPr>
            <w:noProof/>
            <w:webHidden/>
          </w:rPr>
          <w:instrText xml:space="preserve"> PAGEREF _Toc40881861 \h </w:instrText>
        </w:r>
        <w:r w:rsidR="004F4724">
          <w:rPr>
            <w:noProof/>
            <w:webHidden/>
          </w:rPr>
        </w:r>
        <w:r w:rsidR="004F4724">
          <w:rPr>
            <w:noProof/>
            <w:webHidden/>
          </w:rPr>
          <w:fldChar w:fldCharType="separate"/>
        </w:r>
        <w:r w:rsidR="004F4724">
          <w:rPr>
            <w:noProof/>
            <w:webHidden/>
          </w:rPr>
          <w:t>12</w:t>
        </w:r>
        <w:r w:rsidR="004F4724">
          <w:rPr>
            <w:noProof/>
            <w:webHidden/>
          </w:rPr>
          <w:fldChar w:fldCharType="end"/>
        </w:r>
      </w:hyperlink>
    </w:p>
    <w:p w14:paraId="60E4C9E3" w14:textId="4AD88B05"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2" w:history="1">
        <w:r w:rsidR="004F4724" w:rsidRPr="00705C40">
          <w:rPr>
            <w:rStyle w:val="Hyperlink"/>
            <w:rFonts w:eastAsia="Times New Roman"/>
            <w:noProof/>
            <w:lang w:eastAsia="de-CH"/>
          </w:rPr>
          <w:t>2.20</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14.04.2020</w:t>
        </w:r>
        <w:r w:rsidR="004F4724">
          <w:rPr>
            <w:noProof/>
            <w:webHidden/>
          </w:rPr>
          <w:tab/>
        </w:r>
        <w:r w:rsidR="004F4724">
          <w:rPr>
            <w:noProof/>
            <w:webHidden/>
          </w:rPr>
          <w:fldChar w:fldCharType="begin"/>
        </w:r>
        <w:r w:rsidR="004F4724">
          <w:rPr>
            <w:noProof/>
            <w:webHidden/>
          </w:rPr>
          <w:instrText xml:space="preserve"> PAGEREF _Toc40881862 \h </w:instrText>
        </w:r>
        <w:r w:rsidR="004F4724">
          <w:rPr>
            <w:noProof/>
            <w:webHidden/>
          </w:rPr>
        </w:r>
        <w:r w:rsidR="004F4724">
          <w:rPr>
            <w:noProof/>
            <w:webHidden/>
          </w:rPr>
          <w:fldChar w:fldCharType="separate"/>
        </w:r>
        <w:r w:rsidR="004F4724">
          <w:rPr>
            <w:noProof/>
            <w:webHidden/>
          </w:rPr>
          <w:t>13</w:t>
        </w:r>
        <w:r w:rsidR="004F4724">
          <w:rPr>
            <w:noProof/>
            <w:webHidden/>
          </w:rPr>
          <w:fldChar w:fldCharType="end"/>
        </w:r>
      </w:hyperlink>
    </w:p>
    <w:p w14:paraId="4421E0C2" w14:textId="45CD85A5"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3" w:history="1">
        <w:r w:rsidR="004F4724" w:rsidRPr="00705C40">
          <w:rPr>
            <w:rStyle w:val="Hyperlink"/>
            <w:rFonts w:eastAsia="Times New Roman"/>
            <w:noProof/>
            <w:lang w:eastAsia="de-CH"/>
          </w:rPr>
          <w:t>2.21</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15.04.2020</w:t>
        </w:r>
        <w:r w:rsidR="004F4724">
          <w:rPr>
            <w:noProof/>
            <w:webHidden/>
          </w:rPr>
          <w:tab/>
        </w:r>
        <w:r w:rsidR="004F4724">
          <w:rPr>
            <w:noProof/>
            <w:webHidden/>
          </w:rPr>
          <w:fldChar w:fldCharType="begin"/>
        </w:r>
        <w:r w:rsidR="004F4724">
          <w:rPr>
            <w:noProof/>
            <w:webHidden/>
          </w:rPr>
          <w:instrText xml:space="preserve"> PAGEREF _Toc40881863 \h </w:instrText>
        </w:r>
        <w:r w:rsidR="004F4724">
          <w:rPr>
            <w:noProof/>
            <w:webHidden/>
          </w:rPr>
        </w:r>
        <w:r w:rsidR="004F4724">
          <w:rPr>
            <w:noProof/>
            <w:webHidden/>
          </w:rPr>
          <w:fldChar w:fldCharType="separate"/>
        </w:r>
        <w:r w:rsidR="004F4724">
          <w:rPr>
            <w:noProof/>
            <w:webHidden/>
          </w:rPr>
          <w:t>13</w:t>
        </w:r>
        <w:r w:rsidR="004F4724">
          <w:rPr>
            <w:noProof/>
            <w:webHidden/>
          </w:rPr>
          <w:fldChar w:fldCharType="end"/>
        </w:r>
      </w:hyperlink>
    </w:p>
    <w:p w14:paraId="62B83D67" w14:textId="127A200E"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4" w:history="1">
        <w:r w:rsidR="004F4724" w:rsidRPr="00705C40">
          <w:rPr>
            <w:rStyle w:val="Hyperlink"/>
            <w:rFonts w:eastAsia="Times New Roman"/>
            <w:noProof/>
            <w:lang w:eastAsia="de-CH"/>
          </w:rPr>
          <w:t>2.22</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16.04.2020</w:t>
        </w:r>
        <w:r w:rsidR="004F4724">
          <w:rPr>
            <w:noProof/>
            <w:webHidden/>
          </w:rPr>
          <w:tab/>
        </w:r>
        <w:r w:rsidR="004F4724">
          <w:rPr>
            <w:noProof/>
            <w:webHidden/>
          </w:rPr>
          <w:fldChar w:fldCharType="begin"/>
        </w:r>
        <w:r w:rsidR="004F4724">
          <w:rPr>
            <w:noProof/>
            <w:webHidden/>
          </w:rPr>
          <w:instrText xml:space="preserve"> PAGEREF _Toc40881864 \h </w:instrText>
        </w:r>
        <w:r w:rsidR="004F4724">
          <w:rPr>
            <w:noProof/>
            <w:webHidden/>
          </w:rPr>
        </w:r>
        <w:r w:rsidR="004F4724">
          <w:rPr>
            <w:noProof/>
            <w:webHidden/>
          </w:rPr>
          <w:fldChar w:fldCharType="separate"/>
        </w:r>
        <w:r w:rsidR="004F4724">
          <w:rPr>
            <w:noProof/>
            <w:webHidden/>
          </w:rPr>
          <w:t>13</w:t>
        </w:r>
        <w:r w:rsidR="004F4724">
          <w:rPr>
            <w:noProof/>
            <w:webHidden/>
          </w:rPr>
          <w:fldChar w:fldCharType="end"/>
        </w:r>
      </w:hyperlink>
    </w:p>
    <w:p w14:paraId="51188AD5" w14:textId="660CAAB0"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5" w:history="1">
        <w:r w:rsidR="004F4724" w:rsidRPr="00705C40">
          <w:rPr>
            <w:rStyle w:val="Hyperlink"/>
            <w:rFonts w:eastAsia="Times New Roman"/>
            <w:noProof/>
            <w:lang w:eastAsia="de-CH"/>
          </w:rPr>
          <w:t>2.23</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17.04.2020</w:t>
        </w:r>
        <w:r w:rsidR="004F4724">
          <w:rPr>
            <w:noProof/>
            <w:webHidden/>
          </w:rPr>
          <w:tab/>
        </w:r>
        <w:r w:rsidR="004F4724">
          <w:rPr>
            <w:noProof/>
            <w:webHidden/>
          </w:rPr>
          <w:fldChar w:fldCharType="begin"/>
        </w:r>
        <w:r w:rsidR="004F4724">
          <w:rPr>
            <w:noProof/>
            <w:webHidden/>
          </w:rPr>
          <w:instrText xml:space="preserve"> PAGEREF _Toc40881865 \h </w:instrText>
        </w:r>
        <w:r w:rsidR="004F4724">
          <w:rPr>
            <w:noProof/>
            <w:webHidden/>
          </w:rPr>
        </w:r>
        <w:r w:rsidR="004F4724">
          <w:rPr>
            <w:noProof/>
            <w:webHidden/>
          </w:rPr>
          <w:fldChar w:fldCharType="separate"/>
        </w:r>
        <w:r w:rsidR="004F4724">
          <w:rPr>
            <w:noProof/>
            <w:webHidden/>
          </w:rPr>
          <w:t>14</w:t>
        </w:r>
        <w:r w:rsidR="004F4724">
          <w:rPr>
            <w:noProof/>
            <w:webHidden/>
          </w:rPr>
          <w:fldChar w:fldCharType="end"/>
        </w:r>
      </w:hyperlink>
    </w:p>
    <w:p w14:paraId="3592F53B" w14:textId="5E16648C"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6" w:history="1">
        <w:r w:rsidR="004F4724" w:rsidRPr="00705C40">
          <w:rPr>
            <w:rStyle w:val="Hyperlink"/>
            <w:rFonts w:eastAsia="Times New Roman"/>
            <w:noProof/>
            <w:lang w:eastAsia="de-CH"/>
          </w:rPr>
          <w:t>2.24</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27.04.2020</w:t>
        </w:r>
        <w:r w:rsidR="004F4724">
          <w:rPr>
            <w:noProof/>
            <w:webHidden/>
          </w:rPr>
          <w:tab/>
        </w:r>
        <w:r w:rsidR="004F4724">
          <w:rPr>
            <w:noProof/>
            <w:webHidden/>
          </w:rPr>
          <w:fldChar w:fldCharType="begin"/>
        </w:r>
        <w:r w:rsidR="004F4724">
          <w:rPr>
            <w:noProof/>
            <w:webHidden/>
          </w:rPr>
          <w:instrText xml:space="preserve"> PAGEREF _Toc40881866 \h </w:instrText>
        </w:r>
        <w:r w:rsidR="004F4724">
          <w:rPr>
            <w:noProof/>
            <w:webHidden/>
          </w:rPr>
        </w:r>
        <w:r w:rsidR="004F4724">
          <w:rPr>
            <w:noProof/>
            <w:webHidden/>
          </w:rPr>
          <w:fldChar w:fldCharType="separate"/>
        </w:r>
        <w:r w:rsidR="004F4724">
          <w:rPr>
            <w:noProof/>
            <w:webHidden/>
          </w:rPr>
          <w:t>14</w:t>
        </w:r>
        <w:r w:rsidR="004F4724">
          <w:rPr>
            <w:noProof/>
            <w:webHidden/>
          </w:rPr>
          <w:fldChar w:fldCharType="end"/>
        </w:r>
      </w:hyperlink>
    </w:p>
    <w:p w14:paraId="61D6A8D4" w14:textId="5B3EDFF8"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7" w:history="1">
        <w:r w:rsidR="004F4724" w:rsidRPr="00705C40">
          <w:rPr>
            <w:rStyle w:val="Hyperlink"/>
            <w:rFonts w:eastAsia="Times New Roman"/>
            <w:noProof/>
            <w:lang w:eastAsia="de-CH"/>
          </w:rPr>
          <w:t>2.25</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28.04.2020</w:t>
        </w:r>
        <w:r w:rsidR="004F4724">
          <w:rPr>
            <w:noProof/>
            <w:webHidden/>
          </w:rPr>
          <w:tab/>
        </w:r>
        <w:r w:rsidR="004F4724">
          <w:rPr>
            <w:noProof/>
            <w:webHidden/>
          </w:rPr>
          <w:fldChar w:fldCharType="begin"/>
        </w:r>
        <w:r w:rsidR="004F4724">
          <w:rPr>
            <w:noProof/>
            <w:webHidden/>
          </w:rPr>
          <w:instrText xml:space="preserve"> PAGEREF _Toc40881867 \h </w:instrText>
        </w:r>
        <w:r w:rsidR="004F4724">
          <w:rPr>
            <w:noProof/>
            <w:webHidden/>
          </w:rPr>
        </w:r>
        <w:r w:rsidR="004F4724">
          <w:rPr>
            <w:noProof/>
            <w:webHidden/>
          </w:rPr>
          <w:fldChar w:fldCharType="separate"/>
        </w:r>
        <w:r w:rsidR="004F4724">
          <w:rPr>
            <w:noProof/>
            <w:webHidden/>
          </w:rPr>
          <w:t>14</w:t>
        </w:r>
        <w:r w:rsidR="004F4724">
          <w:rPr>
            <w:noProof/>
            <w:webHidden/>
          </w:rPr>
          <w:fldChar w:fldCharType="end"/>
        </w:r>
      </w:hyperlink>
    </w:p>
    <w:p w14:paraId="0317C967" w14:textId="48E446F1"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8" w:history="1">
        <w:r w:rsidR="004F4724" w:rsidRPr="00705C40">
          <w:rPr>
            <w:rStyle w:val="Hyperlink"/>
            <w:rFonts w:eastAsia="Times New Roman"/>
            <w:noProof/>
            <w:lang w:eastAsia="de-CH"/>
          </w:rPr>
          <w:t>2.26</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29.04.2020</w:t>
        </w:r>
        <w:r w:rsidR="004F4724">
          <w:rPr>
            <w:noProof/>
            <w:webHidden/>
          </w:rPr>
          <w:tab/>
        </w:r>
        <w:r w:rsidR="004F4724">
          <w:rPr>
            <w:noProof/>
            <w:webHidden/>
          </w:rPr>
          <w:fldChar w:fldCharType="begin"/>
        </w:r>
        <w:r w:rsidR="004F4724">
          <w:rPr>
            <w:noProof/>
            <w:webHidden/>
          </w:rPr>
          <w:instrText xml:space="preserve"> PAGEREF _Toc40881868 \h </w:instrText>
        </w:r>
        <w:r w:rsidR="004F4724">
          <w:rPr>
            <w:noProof/>
            <w:webHidden/>
          </w:rPr>
        </w:r>
        <w:r w:rsidR="004F4724">
          <w:rPr>
            <w:noProof/>
            <w:webHidden/>
          </w:rPr>
          <w:fldChar w:fldCharType="separate"/>
        </w:r>
        <w:r w:rsidR="004F4724">
          <w:rPr>
            <w:noProof/>
            <w:webHidden/>
          </w:rPr>
          <w:t>15</w:t>
        </w:r>
        <w:r w:rsidR="004F4724">
          <w:rPr>
            <w:noProof/>
            <w:webHidden/>
          </w:rPr>
          <w:fldChar w:fldCharType="end"/>
        </w:r>
      </w:hyperlink>
    </w:p>
    <w:p w14:paraId="4296159D" w14:textId="66225587"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69" w:history="1">
        <w:r w:rsidR="004F4724" w:rsidRPr="00705C40">
          <w:rPr>
            <w:rStyle w:val="Hyperlink"/>
            <w:rFonts w:eastAsia="Times New Roman"/>
            <w:noProof/>
            <w:lang w:eastAsia="de-CH"/>
          </w:rPr>
          <w:t>2.27</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04.05.2020</w:t>
        </w:r>
        <w:r w:rsidR="004F4724">
          <w:rPr>
            <w:noProof/>
            <w:webHidden/>
          </w:rPr>
          <w:tab/>
        </w:r>
        <w:r w:rsidR="004F4724">
          <w:rPr>
            <w:noProof/>
            <w:webHidden/>
          </w:rPr>
          <w:fldChar w:fldCharType="begin"/>
        </w:r>
        <w:r w:rsidR="004F4724">
          <w:rPr>
            <w:noProof/>
            <w:webHidden/>
          </w:rPr>
          <w:instrText xml:space="preserve"> PAGEREF _Toc40881869 \h </w:instrText>
        </w:r>
        <w:r w:rsidR="004F4724">
          <w:rPr>
            <w:noProof/>
            <w:webHidden/>
          </w:rPr>
        </w:r>
        <w:r w:rsidR="004F4724">
          <w:rPr>
            <w:noProof/>
            <w:webHidden/>
          </w:rPr>
          <w:fldChar w:fldCharType="separate"/>
        </w:r>
        <w:r w:rsidR="004F4724">
          <w:rPr>
            <w:noProof/>
            <w:webHidden/>
          </w:rPr>
          <w:t>15</w:t>
        </w:r>
        <w:r w:rsidR="004F4724">
          <w:rPr>
            <w:noProof/>
            <w:webHidden/>
          </w:rPr>
          <w:fldChar w:fldCharType="end"/>
        </w:r>
      </w:hyperlink>
    </w:p>
    <w:p w14:paraId="12C7ED6D" w14:textId="5E139102"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70" w:history="1">
        <w:r w:rsidR="004F4724" w:rsidRPr="00705C40">
          <w:rPr>
            <w:rStyle w:val="Hyperlink"/>
            <w:rFonts w:eastAsia="Times New Roman"/>
            <w:noProof/>
            <w:lang w:eastAsia="de-CH"/>
          </w:rPr>
          <w:t>2.28</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05.05.2020</w:t>
        </w:r>
        <w:r w:rsidR="004F4724">
          <w:rPr>
            <w:noProof/>
            <w:webHidden/>
          </w:rPr>
          <w:tab/>
        </w:r>
        <w:r w:rsidR="004F4724">
          <w:rPr>
            <w:noProof/>
            <w:webHidden/>
          </w:rPr>
          <w:fldChar w:fldCharType="begin"/>
        </w:r>
        <w:r w:rsidR="004F4724">
          <w:rPr>
            <w:noProof/>
            <w:webHidden/>
          </w:rPr>
          <w:instrText xml:space="preserve"> PAGEREF _Toc40881870 \h </w:instrText>
        </w:r>
        <w:r w:rsidR="004F4724">
          <w:rPr>
            <w:noProof/>
            <w:webHidden/>
          </w:rPr>
        </w:r>
        <w:r w:rsidR="004F4724">
          <w:rPr>
            <w:noProof/>
            <w:webHidden/>
          </w:rPr>
          <w:fldChar w:fldCharType="separate"/>
        </w:r>
        <w:r w:rsidR="004F4724">
          <w:rPr>
            <w:noProof/>
            <w:webHidden/>
          </w:rPr>
          <w:t>15</w:t>
        </w:r>
        <w:r w:rsidR="004F4724">
          <w:rPr>
            <w:noProof/>
            <w:webHidden/>
          </w:rPr>
          <w:fldChar w:fldCharType="end"/>
        </w:r>
      </w:hyperlink>
    </w:p>
    <w:p w14:paraId="1AEC1A5C" w14:textId="253E3B2D"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71" w:history="1">
        <w:r w:rsidR="004F4724" w:rsidRPr="00705C40">
          <w:rPr>
            <w:rStyle w:val="Hyperlink"/>
            <w:rFonts w:eastAsia="Times New Roman"/>
            <w:noProof/>
            <w:lang w:eastAsia="de-CH"/>
          </w:rPr>
          <w:t>2.29</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06.05.2020</w:t>
        </w:r>
        <w:r w:rsidR="004F4724">
          <w:rPr>
            <w:noProof/>
            <w:webHidden/>
          </w:rPr>
          <w:tab/>
        </w:r>
        <w:r w:rsidR="004F4724">
          <w:rPr>
            <w:noProof/>
            <w:webHidden/>
          </w:rPr>
          <w:fldChar w:fldCharType="begin"/>
        </w:r>
        <w:r w:rsidR="004F4724">
          <w:rPr>
            <w:noProof/>
            <w:webHidden/>
          </w:rPr>
          <w:instrText xml:space="preserve"> PAGEREF _Toc40881871 \h </w:instrText>
        </w:r>
        <w:r w:rsidR="004F4724">
          <w:rPr>
            <w:noProof/>
            <w:webHidden/>
          </w:rPr>
        </w:r>
        <w:r w:rsidR="004F4724">
          <w:rPr>
            <w:noProof/>
            <w:webHidden/>
          </w:rPr>
          <w:fldChar w:fldCharType="separate"/>
        </w:r>
        <w:r w:rsidR="004F4724">
          <w:rPr>
            <w:noProof/>
            <w:webHidden/>
          </w:rPr>
          <w:t>16</w:t>
        </w:r>
        <w:r w:rsidR="004F4724">
          <w:rPr>
            <w:noProof/>
            <w:webHidden/>
          </w:rPr>
          <w:fldChar w:fldCharType="end"/>
        </w:r>
      </w:hyperlink>
    </w:p>
    <w:p w14:paraId="6EBBF1E4" w14:textId="44E64FC6"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72" w:history="1">
        <w:r w:rsidR="004F4724" w:rsidRPr="00705C40">
          <w:rPr>
            <w:rStyle w:val="Hyperlink"/>
            <w:rFonts w:eastAsia="Times New Roman"/>
            <w:noProof/>
            <w:lang w:eastAsia="de-CH"/>
          </w:rPr>
          <w:t>2.30</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11.05.2020</w:t>
        </w:r>
        <w:r w:rsidR="004F4724">
          <w:rPr>
            <w:noProof/>
            <w:webHidden/>
          </w:rPr>
          <w:tab/>
        </w:r>
        <w:r w:rsidR="004F4724">
          <w:rPr>
            <w:noProof/>
            <w:webHidden/>
          </w:rPr>
          <w:fldChar w:fldCharType="begin"/>
        </w:r>
        <w:r w:rsidR="004F4724">
          <w:rPr>
            <w:noProof/>
            <w:webHidden/>
          </w:rPr>
          <w:instrText xml:space="preserve"> PAGEREF _Toc40881872 \h </w:instrText>
        </w:r>
        <w:r w:rsidR="004F4724">
          <w:rPr>
            <w:noProof/>
            <w:webHidden/>
          </w:rPr>
        </w:r>
        <w:r w:rsidR="004F4724">
          <w:rPr>
            <w:noProof/>
            <w:webHidden/>
          </w:rPr>
          <w:fldChar w:fldCharType="separate"/>
        </w:r>
        <w:r w:rsidR="004F4724">
          <w:rPr>
            <w:noProof/>
            <w:webHidden/>
          </w:rPr>
          <w:t>16</w:t>
        </w:r>
        <w:r w:rsidR="004F4724">
          <w:rPr>
            <w:noProof/>
            <w:webHidden/>
          </w:rPr>
          <w:fldChar w:fldCharType="end"/>
        </w:r>
      </w:hyperlink>
    </w:p>
    <w:p w14:paraId="3B3BBA0E" w14:textId="6EA0ACB8"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73" w:history="1">
        <w:r w:rsidR="004F4724" w:rsidRPr="00705C40">
          <w:rPr>
            <w:rStyle w:val="Hyperlink"/>
            <w:rFonts w:eastAsia="Times New Roman"/>
            <w:noProof/>
            <w:lang w:eastAsia="de-CH"/>
          </w:rPr>
          <w:t>2.31</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12.05.2020</w:t>
        </w:r>
        <w:r w:rsidR="004F4724">
          <w:rPr>
            <w:noProof/>
            <w:webHidden/>
          </w:rPr>
          <w:tab/>
        </w:r>
        <w:r w:rsidR="004F4724">
          <w:rPr>
            <w:noProof/>
            <w:webHidden/>
          </w:rPr>
          <w:fldChar w:fldCharType="begin"/>
        </w:r>
        <w:r w:rsidR="004F4724">
          <w:rPr>
            <w:noProof/>
            <w:webHidden/>
          </w:rPr>
          <w:instrText xml:space="preserve"> PAGEREF _Toc40881873 \h </w:instrText>
        </w:r>
        <w:r w:rsidR="004F4724">
          <w:rPr>
            <w:noProof/>
            <w:webHidden/>
          </w:rPr>
        </w:r>
        <w:r w:rsidR="004F4724">
          <w:rPr>
            <w:noProof/>
            <w:webHidden/>
          </w:rPr>
          <w:fldChar w:fldCharType="separate"/>
        </w:r>
        <w:r w:rsidR="004F4724">
          <w:rPr>
            <w:noProof/>
            <w:webHidden/>
          </w:rPr>
          <w:t>17</w:t>
        </w:r>
        <w:r w:rsidR="004F4724">
          <w:rPr>
            <w:noProof/>
            <w:webHidden/>
          </w:rPr>
          <w:fldChar w:fldCharType="end"/>
        </w:r>
      </w:hyperlink>
    </w:p>
    <w:p w14:paraId="7D5D793C" w14:textId="3F3D68F5"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74" w:history="1">
        <w:r w:rsidR="004F4724" w:rsidRPr="00705C40">
          <w:rPr>
            <w:rStyle w:val="Hyperlink"/>
            <w:rFonts w:eastAsia="Times New Roman"/>
            <w:noProof/>
            <w:lang w:eastAsia="de-CH"/>
          </w:rPr>
          <w:t>2.32</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13.05.2020</w:t>
        </w:r>
        <w:r w:rsidR="004F4724">
          <w:rPr>
            <w:noProof/>
            <w:webHidden/>
          </w:rPr>
          <w:tab/>
        </w:r>
        <w:r w:rsidR="004F4724">
          <w:rPr>
            <w:noProof/>
            <w:webHidden/>
          </w:rPr>
          <w:fldChar w:fldCharType="begin"/>
        </w:r>
        <w:r w:rsidR="004F4724">
          <w:rPr>
            <w:noProof/>
            <w:webHidden/>
          </w:rPr>
          <w:instrText xml:space="preserve"> PAGEREF _Toc40881874 \h </w:instrText>
        </w:r>
        <w:r w:rsidR="004F4724">
          <w:rPr>
            <w:noProof/>
            <w:webHidden/>
          </w:rPr>
        </w:r>
        <w:r w:rsidR="004F4724">
          <w:rPr>
            <w:noProof/>
            <w:webHidden/>
          </w:rPr>
          <w:fldChar w:fldCharType="separate"/>
        </w:r>
        <w:r w:rsidR="004F4724">
          <w:rPr>
            <w:noProof/>
            <w:webHidden/>
          </w:rPr>
          <w:t>17</w:t>
        </w:r>
        <w:r w:rsidR="004F4724">
          <w:rPr>
            <w:noProof/>
            <w:webHidden/>
          </w:rPr>
          <w:fldChar w:fldCharType="end"/>
        </w:r>
      </w:hyperlink>
    </w:p>
    <w:p w14:paraId="0600DDF3" w14:textId="3F746094"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75" w:history="1">
        <w:r w:rsidR="004F4724" w:rsidRPr="00705C40">
          <w:rPr>
            <w:rStyle w:val="Hyperlink"/>
            <w:rFonts w:eastAsia="Times New Roman"/>
            <w:noProof/>
            <w:lang w:eastAsia="de-CH"/>
          </w:rPr>
          <w:t>2.33</w:t>
        </w:r>
        <w:r w:rsidR="004F4724">
          <w:rPr>
            <w:rFonts w:asciiTheme="minorHAnsi" w:eastAsiaTheme="minorEastAsia" w:hAnsiTheme="minorHAnsi"/>
            <w:noProof/>
            <w:sz w:val="22"/>
            <w:lang w:eastAsia="de-CH"/>
          </w:rPr>
          <w:tab/>
        </w:r>
        <w:r w:rsidR="004F4724" w:rsidRPr="00705C40">
          <w:rPr>
            <w:rStyle w:val="Hyperlink"/>
            <w:rFonts w:eastAsia="Times New Roman"/>
            <w:noProof/>
            <w:lang w:eastAsia="de-CH"/>
          </w:rPr>
          <w:t>18.05.2020</w:t>
        </w:r>
        <w:r w:rsidR="004F4724">
          <w:rPr>
            <w:noProof/>
            <w:webHidden/>
          </w:rPr>
          <w:tab/>
        </w:r>
        <w:r w:rsidR="004F4724">
          <w:rPr>
            <w:noProof/>
            <w:webHidden/>
          </w:rPr>
          <w:fldChar w:fldCharType="begin"/>
        </w:r>
        <w:r w:rsidR="004F4724">
          <w:rPr>
            <w:noProof/>
            <w:webHidden/>
          </w:rPr>
          <w:instrText xml:space="preserve"> PAGEREF _Toc40881875 \h </w:instrText>
        </w:r>
        <w:r w:rsidR="004F4724">
          <w:rPr>
            <w:noProof/>
            <w:webHidden/>
          </w:rPr>
        </w:r>
        <w:r w:rsidR="004F4724">
          <w:rPr>
            <w:noProof/>
            <w:webHidden/>
          </w:rPr>
          <w:fldChar w:fldCharType="separate"/>
        </w:r>
        <w:r w:rsidR="004F4724">
          <w:rPr>
            <w:noProof/>
            <w:webHidden/>
          </w:rPr>
          <w:t>17</w:t>
        </w:r>
        <w:r w:rsidR="004F4724">
          <w:rPr>
            <w:noProof/>
            <w:webHidden/>
          </w:rPr>
          <w:fldChar w:fldCharType="end"/>
        </w:r>
      </w:hyperlink>
    </w:p>
    <w:p w14:paraId="6A4F5D29" w14:textId="62FBE654"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76" w:history="1">
        <w:r w:rsidR="004F4724" w:rsidRPr="00705C40">
          <w:rPr>
            <w:rStyle w:val="Hyperlink"/>
            <w:noProof/>
          </w:rPr>
          <w:t>2.34</w:t>
        </w:r>
        <w:r w:rsidR="004F4724">
          <w:rPr>
            <w:rFonts w:asciiTheme="minorHAnsi" w:eastAsiaTheme="minorEastAsia" w:hAnsiTheme="minorHAnsi"/>
            <w:noProof/>
            <w:sz w:val="22"/>
            <w:lang w:eastAsia="de-CH"/>
          </w:rPr>
          <w:tab/>
        </w:r>
        <w:r w:rsidR="004F4724" w:rsidRPr="00705C40">
          <w:rPr>
            <w:rStyle w:val="Hyperlink"/>
            <w:noProof/>
          </w:rPr>
          <w:t>19.05.2020</w:t>
        </w:r>
        <w:r w:rsidR="004F4724">
          <w:rPr>
            <w:noProof/>
            <w:webHidden/>
          </w:rPr>
          <w:tab/>
        </w:r>
        <w:r w:rsidR="004F4724">
          <w:rPr>
            <w:noProof/>
            <w:webHidden/>
          </w:rPr>
          <w:fldChar w:fldCharType="begin"/>
        </w:r>
        <w:r w:rsidR="004F4724">
          <w:rPr>
            <w:noProof/>
            <w:webHidden/>
          </w:rPr>
          <w:instrText xml:space="preserve"> PAGEREF _Toc40881876 \h </w:instrText>
        </w:r>
        <w:r w:rsidR="004F4724">
          <w:rPr>
            <w:noProof/>
            <w:webHidden/>
          </w:rPr>
        </w:r>
        <w:r w:rsidR="004F4724">
          <w:rPr>
            <w:noProof/>
            <w:webHidden/>
          </w:rPr>
          <w:fldChar w:fldCharType="separate"/>
        </w:r>
        <w:r w:rsidR="004F4724">
          <w:rPr>
            <w:noProof/>
            <w:webHidden/>
          </w:rPr>
          <w:t>18</w:t>
        </w:r>
        <w:r w:rsidR="004F4724">
          <w:rPr>
            <w:noProof/>
            <w:webHidden/>
          </w:rPr>
          <w:fldChar w:fldCharType="end"/>
        </w:r>
      </w:hyperlink>
    </w:p>
    <w:p w14:paraId="01B5DC58" w14:textId="6ECD3FED"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77" w:history="1">
        <w:r w:rsidR="004F4724" w:rsidRPr="00705C40">
          <w:rPr>
            <w:rStyle w:val="Hyperlink"/>
            <w:noProof/>
          </w:rPr>
          <w:t>2.35</w:t>
        </w:r>
        <w:r w:rsidR="004F4724">
          <w:rPr>
            <w:rFonts w:asciiTheme="minorHAnsi" w:eastAsiaTheme="minorEastAsia" w:hAnsiTheme="minorHAnsi"/>
            <w:noProof/>
            <w:sz w:val="22"/>
            <w:lang w:eastAsia="de-CH"/>
          </w:rPr>
          <w:tab/>
        </w:r>
        <w:r w:rsidR="004F4724" w:rsidRPr="00705C40">
          <w:rPr>
            <w:rStyle w:val="Hyperlink"/>
            <w:noProof/>
          </w:rPr>
          <w:t>20.05.2020</w:t>
        </w:r>
        <w:r w:rsidR="004F4724">
          <w:rPr>
            <w:noProof/>
            <w:webHidden/>
          </w:rPr>
          <w:tab/>
        </w:r>
        <w:r w:rsidR="004F4724">
          <w:rPr>
            <w:noProof/>
            <w:webHidden/>
          </w:rPr>
          <w:fldChar w:fldCharType="begin"/>
        </w:r>
        <w:r w:rsidR="004F4724">
          <w:rPr>
            <w:noProof/>
            <w:webHidden/>
          </w:rPr>
          <w:instrText xml:space="preserve"> PAGEREF _Toc40881877 \h </w:instrText>
        </w:r>
        <w:r w:rsidR="004F4724">
          <w:rPr>
            <w:noProof/>
            <w:webHidden/>
          </w:rPr>
        </w:r>
        <w:r w:rsidR="004F4724">
          <w:rPr>
            <w:noProof/>
            <w:webHidden/>
          </w:rPr>
          <w:fldChar w:fldCharType="separate"/>
        </w:r>
        <w:r w:rsidR="004F4724">
          <w:rPr>
            <w:noProof/>
            <w:webHidden/>
          </w:rPr>
          <w:t>18</w:t>
        </w:r>
        <w:r w:rsidR="004F4724">
          <w:rPr>
            <w:noProof/>
            <w:webHidden/>
          </w:rPr>
          <w:fldChar w:fldCharType="end"/>
        </w:r>
      </w:hyperlink>
    </w:p>
    <w:p w14:paraId="38D2C568" w14:textId="4C83ED78" w:rsidR="004F4724" w:rsidRDefault="006C6C1D">
      <w:pPr>
        <w:pStyle w:val="Verzeichnis1"/>
        <w:rPr>
          <w:rFonts w:asciiTheme="minorHAnsi" w:eastAsiaTheme="minorEastAsia" w:hAnsiTheme="minorHAnsi"/>
          <w:lang w:eastAsia="de-CH"/>
        </w:rPr>
      </w:pPr>
      <w:hyperlink w:anchor="_Toc40881878" w:history="1">
        <w:r w:rsidR="004F4724" w:rsidRPr="00705C40">
          <w:rPr>
            <w:rStyle w:val="Hyperlink"/>
          </w:rPr>
          <w:t>3</w:t>
        </w:r>
        <w:r w:rsidR="004F4724">
          <w:rPr>
            <w:rFonts w:asciiTheme="minorHAnsi" w:eastAsiaTheme="minorEastAsia" w:hAnsiTheme="minorHAnsi"/>
            <w:lang w:eastAsia="de-CH"/>
          </w:rPr>
          <w:tab/>
        </w:r>
        <w:r w:rsidR="004F4724" w:rsidRPr="00705C40">
          <w:rPr>
            <w:rStyle w:val="Hyperlink"/>
          </w:rPr>
          <w:t>Zeitplan</w:t>
        </w:r>
        <w:r w:rsidR="004F4724">
          <w:rPr>
            <w:webHidden/>
          </w:rPr>
          <w:tab/>
        </w:r>
        <w:r w:rsidR="004F4724">
          <w:rPr>
            <w:webHidden/>
          </w:rPr>
          <w:fldChar w:fldCharType="begin"/>
        </w:r>
        <w:r w:rsidR="004F4724">
          <w:rPr>
            <w:webHidden/>
          </w:rPr>
          <w:instrText xml:space="preserve"> PAGEREF _Toc40881878 \h </w:instrText>
        </w:r>
        <w:r w:rsidR="004F4724">
          <w:rPr>
            <w:webHidden/>
          </w:rPr>
        </w:r>
        <w:r w:rsidR="004F4724">
          <w:rPr>
            <w:webHidden/>
          </w:rPr>
          <w:fldChar w:fldCharType="separate"/>
        </w:r>
        <w:r w:rsidR="004F4724">
          <w:rPr>
            <w:webHidden/>
          </w:rPr>
          <w:t>19</w:t>
        </w:r>
        <w:r w:rsidR="004F4724">
          <w:rPr>
            <w:webHidden/>
          </w:rPr>
          <w:fldChar w:fldCharType="end"/>
        </w:r>
      </w:hyperlink>
    </w:p>
    <w:p w14:paraId="08EBEB6C" w14:textId="33F11BFF" w:rsidR="004F4724" w:rsidRDefault="006C6C1D">
      <w:pPr>
        <w:pStyle w:val="Verzeichnis1"/>
        <w:rPr>
          <w:rFonts w:asciiTheme="minorHAnsi" w:eastAsiaTheme="minorEastAsia" w:hAnsiTheme="minorHAnsi"/>
          <w:lang w:eastAsia="de-CH"/>
        </w:rPr>
      </w:pPr>
      <w:hyperlink w:anchor="_Toc40881879" w:history="1">
        <w:r w:rsidR="004F4724" w:rsidRPr="00705C40">
          <w:rPr>
            <w:rStyle w:val="Hyperlink"/>
          </w:rPr>
          <w:t>4</w:t>
        </w:r>
        <w:r w:rsidR="004F4724">
          <w:rPr>
            <w:rFonts w:asciiTheme="minorHAnsi" w:eastAsiaTheme="minorEastAsia" w:hAnsiTheme="minorHAnsi"/>
            <w:lang w:eastAsia="de-CH"/>
          </w:rPr>
          <w:tab/>
        </w:r>
        <w:r w:rsidR="004F4724" w:rsidRPr="00705C40">
          <w:rPr>
            <w:rStyle w:val="Hyperlink"/>
          </w:rPr>
          <w:t>Projektmethode IPERKA</w:t>
        </w:r>
        <w:r w:rsidR="004F4724">
          <w:rPr>
            <w:webHidden/>
          </w:rPr>
          <w:tab/>
        </w:r>
        <w:r w:rsidR="004F4724">
          <w:rPr>
            <w:webHidden/>
          </w:rPr>
          <w:fldChar w:fldCharType="begin"/>
        </w:r>
        <w:r w:rsidR="004F4724">
          <w:rPr>
            <w:webHidden/>
          </w:rPr>
          <w:instrText xml:space="preserve"> PAGEREF _Toc40881879 \h </w:instrText>
        </w:r>
        <w:r w:rsidR="004F4724">
          <w:rPr>
            <w:webHidden/>
          </w:rPr>
        </w:r>
        <w:r w:rsidR="004F4724">
          <w:rPr>
            <w:webHidden/>
          </w:rPr>
          <w:fldChar w:fldCharType="separate"/>
        </w:r>
        <w:r w:rsidR="004F4724">
          <w:rPr>
            <w:webHidden/>
          </w:rPr>
          <w:t>20</w:t>
        </w:r>
        <w:r w:rsidR="004F4724">
          <w:rPr>
            <w:webHidden/>
          </w:rPr>
          <w:fldChar w:fldCharType="end"/>
        </w:r>
      </w:hyperlink>
    </w:p>
    <w:p w14:paraId="5DB34109" w14:textId="0723FFFE"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80" w:history="1">
        <w:r w:rsidR="004F4724" w:rsidRPr="00705C40">
          <w:rPr>
            <w:rStyle w:val="Hyperlink"/>
            <w:noProof/>
          </w:rPr>
          <w:t>4.1</w:t>
        </w:r>
        <w:r w:rsidR="004F4724">
          <w:rPr>
            <w:rFonts w:asciiTheme="minorHAnsi" w:eastAsiaTheme="minorEastAsia" w:hAnsiTheme="minorHAnsi"/>
            <w:noProof/>
            <w:sz w:val="22"/>
            <w:lang w:eastAsia="de-CH"/>
          </w:rPr>
          <w:tab/>
        </w:r>
        <w:r w:rsidR="004F4724" w:rsidRPr="00705C40">
          <w:rPr>
            <w:rStyle w:val="Hyperlink"/>
            <w:noProof/>
          </w:rPr>
          <w:t>Einleitung</w:t>
        </w:r>
        <w:r w:rsidR="004F4724">
          <w:rPr>
            <w:noProof/>
            <w:webHidden/>
          </w:rPr>
          <w:tab/>
        </w:r>
        <w:r w:rsidR="004F4724">
          <w:rPr>
            <w:noProof/>
            <w:webHidden/>
          </w:rPr>
          <w:fldChar w:fldCharType="begin"/>
        </w:r>
        <w:r w:rsidR="004F4724">
          <w:rPr>
            <w:noProof/>
            <w:webHidden/>
          </w:rPr>
          <w:instrText xml:space="preserve"> PAGEREF _Toc40881880 \h </w:instrText>
        </w:r>
        <w:r w:rsidR="004F4724">
          <w:rPr>
            <w:noProof/>
            <w:webHidden/>
          </w:rPr>
        </w:r>
        <w:r w:rsidR="004F4724">
          <w:rPr>
            <w:noProof/>
            <w:webHidden/>
          </w:rPr>
          <w:fldChar w:fldCharType="separate"/>
        </w:r>
        <w:r w:rsidR="004F4724">
          <w:rPr>
            <w:noProof/>
            <w:webHidden/>
          </w:rPr>
          <w:t>20</w:t>
        </w:r>
        <w:r w:rsidR="004F4724">
          <w:rPr>
            <w:noProof/>
            <w:webHidden/>
          </w:rPr>
          <w:fldChar w:fldCharType="end"/>
        </w:r>
      </w:hyperlink>
    </w:p>
    <w:p w14:paraId="40D2D5F4" w14:textId="07C94620"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81" w:history="1">
        <w:r w:rsidR="004F4724" w:rsidRPr="00705C40">
          <w:rPr>
            <w:rStyle w:val="Hyperlink"/>
            <w:noProof/>
          </w:rPr>
          <w:t>4.2</w:t>
        </w:r>
        <w:r w:rsidR="004F4724">
          <w:rPr>
            <w:rFonts w:asciiTheme="minorHAnsi" w:eastAsiaTheme="minorEastAsia" w:hAnsiTheme="minorHAnsi"/>
            <w:noProof/>
            <w:sz w:val="22"/>
            <w:lang w:eastAsia="de-CH"/>
          </w:rPr>
          <w:tab/>
        </w:r>
        <w:r w:rsidR="004F4724" w:rsidRPr="00705C40">
          <w:rPr>
            <w:rStyle w:val="Hyperlink"/>
            <w:noProof/>
          </w:rPr>
          <w:t>Informieren:</w:t>
        </w:r>
        <w:r w:rsidR="004F4724">
          <w:rPr>
            <w:noProof/>
            <w:webHidden/>
          </w:rPr>
          <w:tab/>
        </w:r>
        <w:r w:rsidR="004F4724">
          <w:rPr>
            <w:noProof/>
            <w:webHidden/>
          </w:rPr>
          <w:fldChar w:fldCharType="begin"/>
        </w:r>
        <w:r w:rsidR="004F4724">
          <w:rPr>
            <w:noProof/>
            <w:webHidden/>
          </w:rPr>
          <w:instrText xml:space="preserve"> PAGEREF _Toc40881881 \h </w:instrText>
        </w:r>
        <w:r w:rsidR="004F4724">
          <w:rPr>
            <w:noProof/>
            <w:webHidden/>
          </w:rPr>
        </w:r>
        <w:r w:rsidR="004F4724">
          <w:rPr>
            <w:noProof/>
            <w:webHidden/>
          </w:rPr>
          <w:fldChar w:fldCharType="separate"/>
        </w:r>
        <w:r w:rsidR="004F4724">
          <w:rPr>
            <w:noProof/>
            <w:webHidden/>
          </w:rPr>
          <w:t>20</w:t>
        </w:r>
        <w:r w:rsidR="004F4724">
          <w:rPr>
            <w:noProof/>
            <w:webHidden/>
          </w:rPr>
          <w:fldChar w:fldCharType="end"/>
        </w:r>
      </w:hyperlink>
    </w:p>
    <w:p w14:paraId="7366C9C1" w14:textId="082B4753"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82" w:history="1">
        <w:r w:rsidR="004F4724" w:rsidRPr="00705C40">
          <w:rPr>
            <w:rStyle w:val="Hyperlink"/>
            <w:noProof/>
          </w:rPr>
          <w:t>4.3</w:t>
        </w:r>
        <w:r w:rsidR="004F4724">
          <w:rPr>
            <w:rFonts w:asciiTheme="minorHAnsi" w:eastAsiaTheme="minorEastAsia" w:hAnsiTheme="minorHAnsi"/>
            <w:noProof/>
            <w:sz w:val="22"/>
            <w:lang w:eastAsia="de-CH"/>
          </w:rPr>
          <w:tab/>
        </w:r>
        <w:r w:rsidR="004F4724" w:rsidRPr="00705C40">
          <w:rPr>
            <w:rStyle w:val="Hyperlink"/>
            <w:noProof/>
          </w:rPr>
          <w:t>Planen:</w:t>
        </w:r>
        <w:r w:rsidR="004F4724">
          <w:rPr>
            <w:noProof/>
            <w:webHidden/>
          </w:rPr>
          <w:tab/>
        </w:r>
        <w:r w:rsidR="004F4724">
          <w:rPr>
            <w:noProof/>
            <w:webHidden/>
          </w:rPr>
          <w:fldChar w:fldCharType="begin"/>
        </w:r>
        <w:r w:rsidR="004F4724">
          <w:rPr>
            <w:noProof/>
            <w:webHidden/>
          </w:rPr>
          <w:instrText xml:space="preserve"> PAGEREF _Toc40881882 \h </w:instrText>
        </w:r>
        <w:r w:rsidR="004F4724">
          <w:rPr>
            <w:noProof/>
            <w:webHidden/>
          </w:rPr>
        </w:r>
        <w:r w:rsidR="004F4724">
          <w:rPr>
            <w:noProof/>
            <w:webHidden/>
          </w:rPr>
          <w:fldChar w:fldCharType="separate"/>
        </w:r>
        <w:r w:rsidR="004F4724">
          <w:rPr>
            <w:noProof/>
            <w:webHidden/>
          </w:rPr>
          <w:t>20</w:t>
        </w:r>
        <w:r w:rsidR="004F4724">
          <w:rPr>
            <w:noProof/>
            <w:webHidden/>
          </w:rPr>
          <w:fldChar w:fldCharType="end"/>
        </w:r>
      </w:hyperlink>
    </w:p>
    <w:p w14:paraId="4956E254" w14:textId="5E6DE717"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83" w:history="1">
        <w:r w:rsidR="004F4724" w:rsidRPr="00705C40">
          <w:rPr>
            <w:rStyle w:val="Hyperlink"/>
            <w:noProof/>
          </w:rPr>
          <w:t>4.4</w:t>
        </w:r>
        <w:r w:rsidR="004F4724">
          <w:rPr>
            <w:rFonts w:asciiTheme="minorHAnsi" w:eastAsiaTheme="minorEastAsia" w:hAnsiTheme="minorHAnsi"/>
            <w:noProof/>
            <w:sz w:val="22"/>
            <w:lang w:eastAsia="de-CH"/>
          </w:rPr>
          <w:tab/>
        </w:r>
        <w:r w:rsidR="004F4724" w:rsidRPr="00705C40">
          <w:rPr>
            <w:rStyle w:val="Hyperlink"/>
            <w:noProof/>
          </w:rPr>
          <w:t>Entscheiden:</w:t>
        </w:r>
        <w:r w:rsidR="004F4724">
          <w:rPr>
            <w:noProof/>
            <w:webHidden/>
          </w:rPr>
          <w:tab/>
        </w:r>
        <w:r w:rsidR="004F4724">
          <w:rPr>
            <w:noProof/>
            <w:webHidden/>
          </w:rPr>
          <w:fldChar w:fldCharType="begin"/>
        </w:r>
        <w:r w:rsidR="004F4724">
          <w:rPr>
            <w:noProof/>
            <w:webHidden/>
          </w:rPr>
          <w:instrText xml:space="preserve"> PAGEREF _Toc40881883 \h </w:instrText>
        </w:r>
        <w:r w:rsidR="004F4724">
          <w:rPr>
            <w:noProof/>
            <w:webHidden/>
          </w:rPr>
        </w:r>
        <w:r w:rsidR="004F4724">
          <w:rPr>
            <w:noProof/>
            <w:webHidden/>
          </w:rPr>
          <w:fldChar w:fldCharType="separate"/>
        </w:r>
        <w:r w:rsidR="004F4724">
          <w:rPr>
            <w:noProof/>
            <w:webHidden/>
          </w:rPr>
          <w:t>20</w:t>
        </w:r>
        <w:r w:rsidR="004F4724">
          <w:rPr>
            <w:noProof/>
            <w:webHidden/>
          </w:rPr>
          <w:fldChar w:fldCharType="end"/>
        </w:r>
      </w:hyperlink>
    </w:p>
    <w:p w14:paraId="25359C0A" w14:textId="1E5FB261"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84" w:history="1">
        <w:r w:rsidR="004F4724" w:rsidRPr="00705C40">
          <w:rPr>
            <w:rStyle w:val="Hyperlink"/>
            <w:noProof/>
          </w:rPr>
          <w:t>4.5</w:t>
        </w:r>
        <w:r w:rsidR="004F4724">
          <w:rPr>
            <w:rFonts w:asciiTheme="minorHAnsi" w:eastAsiaTheme="minorEastAsia" w:hAnsiTheme="minorHAnsi"/>
            <w:noProof/>
            <w:sz w:val="22"/>
            <w:lang w:eastAsia="de-CH"/>
          </w:rPr>
          <w:tab/>
        </w:r>
        <w:r w:rsidR="004F4724" w:rsidRPr="00705C40">
          <w:rPr>
            <w:rStyle w:val="Hyperlink"/>
            <w:noProof/>
          </w:rPr>
          <w:t>Realisieren:</w:t>
        </w:r>
        <w:r w:rsidR="004F4724">
          <w:rPr>
            <w:noProof/>
            <w:webHidden/>
          </w:rPr>
          <w:tab/>
        </w:r>
        <w:r w:rsidR="004F4724">
          <w:rPr>
            <w:noProof/>
            <w:webHidden/>
          </w:rPr>
          <w:fldChar w:fldCharType="begin"/>
        </w:r>
        <w:r w:rsidR="004F4724">
          <w:rPr>
            <w:noProof/>
            <w:webHidden/>
          </w:rPr>
          <w:instrText xml:space="preserve"> PAGEREF _Toc40881884 \h </w:instrText>
        </w:r>
        <w:r w:rsidR="004F4724">
          <w:rPr>
            <w:noProof/>
            <w:webHidden/>
          </w:rPr>
        </w:r>
        <w:r w:rsidR="004F4724">
          <w:rPr>
            <w:noProof/>
            <w:webHidden/>
          </w:rPr>
          <w:fldChar w:fldCharType="separate"/>
        </w:r>
        <w:r w:rsidR="004F4724">
          <w:rPr>
            <w:noProof/>
            <w:webHidden/>
          </w:rPr>
          <w:t>20</w:t>
        </w:r>
        <w:r w:rsidR="004F4724">
          <w:rPr>
            <w:noProof/>
            <w:webHidden/>
          </w:rPr>
          <w:fldChar w:fldCharType="end"/>
        </w:r>
      </w:hyperlink>
    </w:p>
    <w:p w14:paraId="14AFF836" w14:textId="178BBC5B"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85" w:history="1">
        <w:r w:rsidR="004F4724" w:rsidRPr="00705C40">
          <w:rPr>
            <w:rStyle w:val="Hyperlink"/>
            <w:noProof/>
          </w:rPr>
          <w:t>4.6</w:t>
        </w:r>
        <w:r w:rsidR="004F4724">
          <w:rPr>
            <w:rFonts w:asciiTheme="minorHAnsi" w:eastAsiaTheme="minorEastAsia" w:hAnsiTheme="minorHAnsi"/>
            <w:noProof/>
            <w:sz w:val="22"/>
            <w:lang w:eastAsia="de-CH"/>
          </w:rPr>
          <w:tab/>
        </w:r>
        <w:r w:rsidR="004F4724" w:rsidRPr="00705C40">
          <w:rPr>
            <w:rStyle w:val="Hyperlink"/>
            <w:noProof/>
          </w:rPr>
          <w:t>Kontrollieren:</w:t>
        </w:r>
        <w:r w:rsidR="004F4724">
          <w:rPr>
            <w:noProof/>
            <w:webHidden/>
          </w:rPr>
          <w:tab/>
        </w:r>
        <w:r w:rsidR="004F4724">
          <w:rPr>
            <w:noProof/>
            <w:webHidden/>
          </w:rPr>
          <w:fldChar w:fldCharType="begin"/>
        </w:r>
        <w:r w:rsidR="004F4724">
          <w:rPr>
            <w:noProof/>
            <w:webHidden/>
          </w:rPr>
          <w:instrText xml:space="preserve"> PAGEREF _Toc40881885 \h </w:instrText>
        </w:r>
        <w:r w:rsidR="004F4724">
          <w:rPr>
            <w:noProof/>
            <w:webHidden/>
          </w:rPr>
        </w:r>
        <w:r w:rsidR="004F4724">
          <w:rPr>
            <w:noProof/>
            <w:webHidden/>
          </w:rPr>
          <w:fldChar w:fldCharType="separate"/>
        </w:r>
        <w:r w:rsidR="004F4724">
          <w:rPr>
            <w:noProof/>
            <w:webHidden/>
          </w:rPr>
          <w:t>20</w:t>
        </w:r>
        <w:r w:rsidR="004F4724">
          <w:rPr>
            <w:noProof/>
            <w:webHidden/>
          </w:rPr>
          <w:fldChar w:fldCharType="end"/>
        </w:r>
      </w:hyperlink>
    </w:p>
    <w:p w14:paraId="3DD1FB85" w14:textId="43312107"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86" w:history="1">
        <w:r w:rsidR="004F4724" w:rsidRPr="00705C40">
          <w:rPr>
            <w:rStyle w:val="Hyperlink"/>
            <w:noProof/>
          </w:rPr>
          <w:t>4.7</w:t>
        </w:r>
        <w:r w:rsidR="004F4724">
          <w:rPr>
            <w:rFonts w:asciiTheme="minorHAnsi" w:eastAsiaTheme="minorEastAsia" w:hAnsiTheme="minorHAnsi"/>
            <w:noProof/>
            <w:sz w:val="22"/>
            <w:lang w:eastAsia="de-CH"/>
          </w:rPr>
          <w:tab/>
        </w:r>
        <w:r w:rsidR="004F4724" w:rsidRPr="00705C40">
          <w:rPr>
            <w:rStyle w:val="Hyperlink"/>
            <w:noProof/>
            <w:lang w:val="de-DE"/>
          </w:rPr>
          <w:t>Auswerten</w:t>
        </w:r>
        <w:r w:rsidR="004F4724" w:rsidRPr="00705C40">
          <w:rPr>
            <w:rStyle w:val="Hyperlink"/>
            <w:noProof/>
          </w:rPr>
          <w:t>:</w:t>
        </w:r>
        <w:r w:rsidR="004F4724">
          <w:rPr>
            <w:noProof/>
            <w:webHidden/>
          </w:rPr>
          <w:tab/>
        </w:r>
        <w:r w:rsidR="004F4724">
          <w:rPr>
            <w:noProof/>
            <w:webHidden/>
          </w:rPr>
          <w:fldChar w:fldCharType="begin"/>
        </w:r>
        <w:r w:rsidR="004F4724">
          <w:rPr>
            <w:noProof/>
            <w:webHidden/>
          </w:rPr>
          <w:instrText xml:space="preserve"> PAGEREF _Toc40881886 \h </w:instrText>
        </w:r>
        <w:r w:rsidR="004F4724">
          <w:rPr>
            <w:noProof/>
            <w:webHidden/>
          </w:rPr>
        </w:r>
        <w:r w:rsidR="004F4724">
          <w:rPr>
            <w:noProof/>
            <w:webHidden/>
          </w:rPr>
          <w:fldChar w:fldCharType="separate"/>
        </w:r>
        <w:r w:rsidR="004F4724">
          <w:rPr>
            <w:noProof/>
            <w:webHidden/>
          </w:rPr>
          <w:t>20</w:t>
        </w:r>
        <w:r w:rsidR="004F4724">
          <w:rPr>
            <w:noProof/>
            <w:webHidden/>
          </w:rPr>
          <w:fldChar w:fldCharType="end"/>
        </w:r>
      </w:hyperlink>
    </w:p>
    <w:p w14:paraId="3BAAF73B" w14:textId="03EAE44E" w:rsidR="004F4724" w:rsidRDefault="006C6C1D">
      <w:pPr>
        <w:pStyle w:val="Verzeichnis1"/>
        <w:rPr>
          <w:rFonts w:asciiTheme="minorHAnsi" w:eastAsiaTheme="minorEastAsia" w:hAnsiTheme="minorHAnsi"/>
          <w:lang w:eastAsia="de-CH"/>
        </w:rPr>
      </w:pPr>
      <w:hyperlink w:anchor="_Toc40881887" w:history="1">
        <w:r w:rsidR="004F4724" w:rsidRPr="00705C40">
          <w:rPr>
            <w:rStyle w:val="Hyperlink"/>
          </w:rPr>
          <w:t>5</w:t>
        </w:r>
        <w:r w:rsidR="004F4724">
          <w:rPr>
            <w:rFonts w:asciiTheme="minorHAnsi" w:eastAsiaTheme="minorEastAsia" w:hAnsiTheme="minorHAnsi"/>
            <w:lang w:eastAsia="de-CH"/>
          </w:rPr>
          <w:tab/>
        </w:r>
        <w:r w:rsidR="004F4724" w:rsidRPr="00705C40">
          <w:rPr>
            <w:rStyle w:val="Hyperlink"/>
          </w:rPr>
          <w:t>Informieren</w:t>
        </w:r>
        <w:r w:rsidR="004F4724">
          <w:rPr>
            <w:webHidden/>
          </w:rPr>
          <w:tab/>
        </w:r>
        <w:r w:rsidR="004F4724">
          <w:rPr>
            <w:webHidden/>
          </w:rPr>
          <w:fldChar w:fldCharType="begin"/>
        </w:r>
        <w:r w:rsidR="004F4724">
          <w:rPr>
            <w:webHidden/>
          </w:rPr>
          <w:instrText xml:space="preserve"> PAGEREF _Toc40881887 \h </w:instrText>
        </w:r>
        <w:r w:rsidR="004F4724">
          <w:rPr>
            <w:webHidden/>
          </w:rPr>
        </w:r>
        <w:r w:rsidR="004F4724">
          <w:rPr>
            <w:webHidden/>
          </w:rPr>
          <w:fldChar w:fldCharType="separate"/>
        </w:r>
        <w:r w:rsidR="004F4724">
          <w:rPr>
            <w:webHidden/>
          </w:rPr>
          <w:t>21</w:t>
        </w:r>
        <w:r w:rsidR="004F4724">
          <w:rPr>
            <w:webHidden/>
          </w:rPr>
          <w:fldChar w:fldCharType="end"/>
        </w:r>
      </w:hyperlink>
    </w:p>
    <w:p w14:paraId="28DB6B13" w14:textId="1F8AEFFE"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88" w:history="1">
        <w:r w:rsidR="004F4724" w:rsidRPr="00705C40">
          <w:rPr>
            <w:rStyle w:val="Hyperlink"/>
            <w:noProof/>
          </w:rPr>
          <w:t>5.1</w:t>
        </w:r>
        <w:r w:rsidR="004F4724">
          <w:rPr>
            <w:rFonts w:asciiTheme="minorHAnsi" w:eastAsiaTheme="minorEastAsia" w:hAnsiTheme="minorHAnsi"/>
            <w:noProof/>
            <w:sz w:val="22"/>
            <w:lang w:eastAsia="de-CH"/>
          </w:rPr>
          <w:tab/>
        </w:r>
        <w:r w:rsidR="004F4724" w:rsidRPr="00705C40">
          <w:rPr>
            <w:rStyle w:val="Hyperlink"/>
            <w:noProof/>
          </w:rPr>
          <w:t>Auftragsbeschreibung</w:t>
        </w:r>
        <w:r w:rsidR="004F4724">
          <w:rPr>
            <w:noProof/>
            <w:webHidden/>
          </w:rPr>
          <w:tab/>
        </w:r>
        <w:r w:rsidR="004F4724">
          <w:rPr>
            <w:noProof/>
            <w:webHidden/>
          </w:rPr>
          <w:fldChar w:fldCharType="begin"/>
        </w:r>
        <w:r w:rsidR="004F4724">
          <w:rPr>
            <w:noProof/>
            <w:webHidden/>
          </w:rPr>
          <w:instrText xml:space="preserve"> PAGEREF _Toc40881888 \h </w:instrText>
        </w:r>
        <w:r w:rsidR="004F4724">
          <w:rPr>
            <w:noProof/>
            <w:webHidden/>
          </w:rPr>
        </w:r>
        <w:r w:rsidR="004F4724">
          <w:rPr>
            <w:noProof/>
            <w:webHidden/>
          </w:rPr>
          <w:fldChar w:fldCharType="separate"/>
        </w:r>
        <w:r w:rsidR="004F4724">
          <w:rPr>
            <w:noProof/>
            <w:webHidden/>
          </w:rPr>
          <w:t>21</w:t>
        </w:r>
        <w:r w:rsidR="004F4724">
          <w:rPr>
            <w:noProof/>
            <w:webHidden/>
          </w:rPr>
          <w:fldChar w:fldCharType="end"/>
        </w:r>
      </w:hyperlink>
    </w:p>
    <w:p w14:paraId="04A78D2D" w14:textId="65BFD24D"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89" w:history="1">
        <w:r w:rsidR="004F4724" w:rsidRPr="00705C40">
          <w:rPr>
            <w:rStyle w:val="Hyperlink"/>
            <w:noProof/>
          </w:rPr>
          <w:t>5.2</w:t>
        </w:r>
        <w:r w:rsidR="004F4724">
          <w:rPr>
            <w:rFonts w:asciiTheme="minorHAnsi" w:eastAsiaTheme="minorEastAsia" w:hAnsiTheme="minorHAnsi"/>
            <w:noProof/>
            <w:sz w:val="22"/>
            <w:lang w:eastAsia="de-CH"/>
          </w:rPr>
          <w:tab/>
        </w:r>
        <w:r w:rsidR="004F4724" w:rsidRPr="00705C40">
          <w:rPr>
            <w:rStyle w:val="Hyperlink"/>
            <w:noProof/>
          </w:rPr>
          <w:t>Ziel unseres Auftrags</w:t>
        </w:r>
        <w:r w:rsidR="004F4724">
          <w:rPr>
            <w:noProof/>
            <w:webHidden/>
          </w:rPr>
          <w:tab/>
        </w:r>
        <w:r w:rsidR="004F4724">
          <w:rPr>
            <w:noProof/>
            <w:webHidden/>
          </w:rPr>
          <w:fldChar w:fldCharType="begin"/>
        </w:r>
        <w:r w:rsidR="004F4724">
          <w:rPr>
            <w:noProof/>
            <w:webHidden/>
          </w:rPr>
          <w:instrText xml:space="preserve"> PAGEREF _Toc40881889 \h </w:instrText>
        </w:r>
        <w:r w:rsidR="004F4724">
          <w:rPr>
            <w:noProof/>
            <w:webHidden/>
          </w:rPr>
        </w:r>
        <w:r w:rsidR="004F4724">
          <w:rPr>
            <w:noProof/>
            <w:webHidden/>
          </w:rPr>
          <w:fldChar w:fldCharType="separate"/>
        </w:r>
        <w:r w:rsidR="004F4724">
          <w:rPr>
            <w:noProof/>
            <w:webHidden/>
          </w:rPr>
          <w:t>21</w:t>
        </w:r>
        <w:r w:rsidR="004F4724">
          <w:rPr>
            <w:noProof/>
            <w:webHidden/>
          </w:rPr>
          <w:fldChar w:fldCharType="end"/>
        </w:r>
      </w:hyperlink>
    </w:p>
    <w:p w14:paraId="2ADF9F96" w14:textId="28D61BD6" w:rsidR="004F4724" w:rsidRDefault="006C6C1D">
      <w:pPr>
        <w:pStyle w:val="Verzeichnis1"/>
        <w:rPr>
          <w:rFonts w:asciiTheme="minorHAnsi" w:eastAsiaTheme="minorEastAsia" w:hAnsiTheme="minorHAnsi"/>
          <w:lang w:eastAsia="de-CH"/>
        </w:rPr>
      </w:pPr>
      <w:hyperlink w:anchor="_Toc40881890" w:history="1">
        <w:r w:rsidR="004F4724" w:rsidRPr="00705C40">
          <w:rPr>
            <w:rStyle w:val="Hyperlink"/>
          </w:rPr>
          <w:t>6</w:t>
        </w:r>
        <w:r w:rsidR="004F4724">
          <w:rPr>
            <w:rFonts w:asciiTheme="minorHAnsi" w:eastAsiaTheme="minorEastAsia" w:hAnsiTheme="minorHAnsi"/>
            <w:lang w:eastAsia="de-CH"/>
          </w:rPr>
          <w:tab/>
        </w:r>
        <w:r w:rsidR="004F4724" w:rsidRPr="00705C40">
          <w:rPr>
            <w:rStyle w:val="Hyperlink"/>
          </w:rPr>
          <w:t>Planen</w:t>
        </w:r>
        <w:r w:rsidR="004F4724">
          <w:rPr>
            <w:webHidden/>
          </w:rPr>
          <w:tab/>
        </w:r>
        <w:r w:rsidR="004F4724">
          <w:rPr>
            <w:webHidden/>
          </w:rPr>
          <w:fldChar w:fldCharType="begin"/>
        </w:r>
        <w:r w:rsidR="004F4724">
          <w:rPr>
            <w:webHidden/>
          </w:rPr>
          <w:instrText xml:space="preserve"> PAGEREF _Toc40881890 \h </w:instrText>
        </w:r>
        <w:r w:rsidR="004F4724">
          <w:rPr>
            <w:webHidden/>
          </w:rPr>
        </w:r>
        <w:r w:rsidR="004F4724">
          <w:rPr>
            <w:webHidden/>
          </w:rPr>
          <w:fldChar w:fldCharType="separate"/>
        </w:r>
        <w:r w:rsidR="004F4724">
          <w:rPr>
            <w:webHidden/>
          </w:rPr>
          <w:t>22</w:t>
        </w:r>
        <w:r w:rsidR="004F4724">
          <w:rPr>
            <w:webHidden/>
          </w:rPr>
          <w:fldChar w:fldCharType="end"/>
        </w:r>
      </w:hyperlink>
    </w:p>
    <w:p w14:paraId="5FFA05B9" w14:textId="00177D45"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91" w:history="1">
        <w:r w:rsidR="004F4724" w:rsidRPr="00705C40">
          <w:rPr>
            <w:rStyle w:val="Hyperlink"/>
            <w:noProof/>
          </w:rPr>
          <w:t>6.1</w:t>
        </w:r>
        <w:r w:rsidR="004F4724">
          <w:rPr>
            <w:rFonts w:asciiTheme="minorHAnsi" w:eastAsiaTheme="minorEastAsia" w:hAnsiTheme="minorHAnsi"/>
            <w:noProof/>
            <w:sz w:val="22"/>
            <w:lang w:eastAsia="de-CH"/>
          </w:rPr>
          <w:tab/>
        </w:r>
        <w:r w:rsidR="004F4724" w:rsidRPr="00705C40">
          <w:rPr>
            <w:rStyle w:val="Hyperlink"/>
            <w:noProof/>
          </w:rPr>
          <w:t>Realisierungskonzept</w:t>
        </w:r>
        <w:r w:rsidR="004F4724">
          <w:rPr>
            <w:noProof/>
            <w:webHidden/>
          </w:rPr>
          <w:tab/>
        </w:r>
        <w:r w:rsidR="004F4724">
          <w:rPr>
            <w:noProof/>
            <w:webHidden/>
          </w:rPr>
          <w:fldChar w:fldCharType="begin"/>
        </w:r>
        <w:r w:rsidR="004F4724">
          <w:rPr>
            <w:noProof/>
            <w:webHidden/>
          </w:rPr>
          <w:instrText xml:space="preserve"> PAGEREF _Toc40881891 \h </w:instrText>
        </w:r>
        <w:r w:rsidR="004F4724">
          <w:rPr>
            <w:noProof/>
            <w:webHidden/>
          </w:rPr>
        </w:r>
        <w:r w:rsidR="004F4724">
          <w:rPr>
            <w:noProof/>
            <w:webHidden/>
          </w:rPr>
          <w:fldChar w:fldCharType="separate"/>
        </w:r>
        <w:r w:rsidR="004F4724">
          <w:rPr>
            <w:noProof/>
            <w:webHidden/>
          </w:rPr>
          <w:t>22</w:t>
        </w:r>
        <w:r w:rsidR="004F4724">
          <w:rPr>
            <w:noProof/>
            <w:webHidden/>
          </w:rPr>
          <w:fldChar w:fldCharType="end"/>
        </w:r>
      </w:hyperlink>
    </w:p>
    <w:p w14:paraId="15BA67F2" w14:textId="7C11AFE4"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92" w:history="1">
        <w:r w:rsidR="004F4724" w:rsidRPr="00705C40">
          <w:rPr>
            <w:rStyle w:val="Hyperlink"/>
            <w:noProof/>
          </w:rPr>
          <w:t>6.2</w:t>
        </w:r>
        <w:r w:rsidR="004F4724">
          <w:rPr>
            <w:rFonts w:asciiTheme="minorHAnsi" w:eastAsiaTheme="minorEastAsia" w:hAnsiTheme="minorHAnsi"/>
            <w:noProof/>
            <w:sz w:val="22"/>
            <w:lang w:eastAsia="de-CH"/>
          </w:rPr>
          <w:tab/>
        </w:r>
        <w:r w:rsidR="004F4724" w:rsidRPr="00705C40">
          <w:rPr>
            <w:rStyle w:val="Hyperlink"/>
            <w:noProof/>
          </w:rPr>
          <w:t>Testkonzept</w:t>
        </w:r>
        <w:r w:rsidR="004F4724">
          <w:rPr>
            <w:noProof/>
            <w:webHidden/>
          </w:rPr>
          <w:tab/>
        </w:r>
        <w:r w:rsidR="004F4724">
          <w:rPr>
            <w:noProof/>
            <w:webHidden/>
          </w:rPr>
          <w:fldChar w:fldCharType="begin"/>
        </w:r>
        <w:r w:rsidR="004F4724">
          <w:rPr>
            <w:noProof/>
            <w:webHidden/>
          </w:rPr>
          <w:instrText xml:space="preserve"> PAGEREF _Toc40881892 \h </w:instrText>
        </w:r>
        <w:r w:rsidR="004F4724">
          <w:rPr>
            <w:noProof/>
            <w:webHidden/>
          </w:rPr>
        </w:r>
        <w:r w:rsidR="004F4724">
          <w:rPr>
            <w:noProof/>
            <w:webHidden/>
          </w:rPr>
          <w:fldChar w:fldCharType="separate"/>
        </w:r>
        <w:r w:rsidR="004F4724">
          <w:rPr>
            <w:noProof/>
            <w:webHidden/>
          </w:rPr>
          <w:t>23</w:t>
        </w:r>
        <w:r w:rsidR="004F4724">
          <w:rPr>
            <w:noProof/>
            <w:webHidden/>
          </w:rPr>
          <w:fldChar w:fldCharType="end"/>
        </w:r>
      </w:hyperlink>
    </w:p>
    <w:p w14:paraId="2B326B4F" w14:textId="473B55FA" w:rsidR="004F4724" w:rsidRDefault="006C6C1D">
      <w:pPr>
        <w:pStyle w:val="Verzeichnis1"/>
        <w:rPr>
          <w:rFonts w:asciiTheme="minorHAnsi" w:eastAsiaTheme="minorEastAsia" w:hAnsiTheme="minorHAnsi"/>
          <w:lang w:eastAsia="de-CH"/>
        </w:rPr>
      </w:pPr>
      <w:hyperlink w:anchor="_Toc40881893" w:history="1">
        <w:r w:rsidR="004F4724" w:rsidRPr="00705C40">
          <w:rPr>
            <w:rStyle w:val="Hyperlink"/>
          </w:rPr>
          <w:t>7</w:t>
        </w:r>
        <w:r w:rsidR="004F4724">
          <w:rPr>
            <w:rFonts w:asciiTheme="minorHAnsi" w:eastAsiaTheme="minorEastAsia" w:hAnsiTheme="minorHAnsi"/>
            <w:lang w:eastAsia="de-CH"/>
          </w:rPr>
          <w:tab/>
        </w:r>
        <w:r w:rsidR="004F4724" w:rsidRPr="00705C40">
          <w:rPr>
            <w:rStyle w:val="Hyperlink"/>
          </w:rPr>
          <w:t>Entscheiden</w:t>
        </w:r>
        <w:r w:rsidR="004F4724">
          <w:rPr>
            <w:webHidden/>
          </w:rPr>
          <w:tab/>
        </w:r>
        <w:r w:rsidR="004F4724">
          <w:rPr>
            <w:webHidden/>
          </w:rPr>
          <w:fldChar w:fldCharType="begin"/>
        </w:r>
        <w:r w:rsidR="004F4724">
          <w:rPr>
            <w:webHidden/>
          </w:rPr>
          <w:instrText xml:space="preserve"> PAGEREF _Toc40881893 \h </w:instrText>
        </w:r>
        <w:r w:rsidR="004F4724">
          <w:rPr>
            <w:webHidden/>
          </w:rPr>
        </w:r>
        <w:r w:rsidR="004F4724">
          <w:rPr>
            <w:webHidden/>
          </w:rPr>
          <w:fldChar w:fldCharType="separate"/>
        </w:r>
        <w:r w:rsidR="004F4724">
          <w:rPr>
            <w:webHidden/>
          </w:rPr>
          <w:t>28</w:t>
        </w:r>
        <w:r w:rsidR="004F4724">
          <w:rPr>
            <w:webHidden/>
          </w:rPr>
          <w:fldChar w:fldCharType="end"/>
        </w:r>
      </w:hyperlink>
    </w:p>
    <w:p w14:paraId="484B789C" w14:textId="6270A490"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94" w:history="1">
        <w:r w:rsidR="004F4724" w:rsidRPr="00705C40">
          <w:rPr>
            <w:rStyle w:val="Hyperlink"/>
            <w:noProof/>
          </w:rPr>
          <w:t>7.1</w:t>
        </w:r>
        <w:r w:rsidR="004F4724">
          <w:rPr>
            <w:rFonts w:asciiTheme="minorHAnsi" w:eastAsiaTheme="minorEastAsia" w:hAnsiTheme="minorHAnsi"/>
            <w:noProof/>
            <w:sz w:val="22"/>
            <w:lang w:eastAsia="de-CH"/>
          </w:rPr>
          <w:tab/>
        </w:r>
        <w:r w:rsidR="004F4724" w:rsidRPr="00705C40">
          <w:rPr>
            <w:rStyle w:val="Hyperlink"/>
            <w:noProof/>
          </w:rPr>
          <w:t>Varianten</w:t>
        </w:r>
        <w:r w:rsidR="004F4724">
          <w:rPr>
            <w:noProof/>
            <w:webHidden/>
          </w:rPr>
          <w:tab/>
        </w:r>
        <w:r w:rsidR="004F4724">
          <w:rPr>
            <w:noProof/>
            <w:webHidden/>
          </w:rPr>
          <w:fldChar w:fldCharType="begin"/>
        </w:r>
        <w:r w:rsidR="004F4724">
          <w:rPr>
            <w:noProof/>
            <w:webHidden/>
          </w:rPr>
          <w:instrText xml:space="preserve"> PAGEREF _Toc40881894 \h </w:instrText>
        </w:r>
        <w:r w:rsidR="004F4724">
          <w:rPr>
            <w:noProof/>
            <w:webHidden/>
          </w:rPr>
        </w:r>
        <w:r w:rsidR="004F4724">
          <w:rPr>
            <w:noProof/>
            <w:webHidden/>
          </w:rPr>
          <w:fldChar w:fldCharType="separate"/>
        </w:r>
        <w:r w:rsidR="004F4724">
          <w:rPr>
            <w:noProof/>
            <w:webHidden/>
          </w:rPr>
          <w:t>28</w:t>
        </w:r>
        <w:r w:rsidR="004F4724">
          <w:rPr>
            <w:noProof/>
            <w:webHidden/>
          </w:rPr>
          <w:fldChar w:fldCharType="end"/>
        </w:r>
      </w:hyperlink>
    </w:p>
    <w:p w14:paraId="125EDA62" w14:textId="3396E3AC"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95" w:history="1">
        <w:r w:rsidR="004F4724" w:rsidRPr="00705C40">
          <w:rPr>
            <w:rStyle w:val="Hyperlink"/>
            <w:noProof/>
          </w:rPr>
          <w:t>7.2</w:t>
        </w:r>
        <w:r w:rsidR="004F4724">
          <w:rPr>
            <w:rFonts w:asciiTheme="minorHAnsi" w:eastAsiaTheme="minorEastAsia" w:hAnsiTheme="minorHAnsi"/>
            <w:noProof/>
            <w:sz w:val="22"/>
            <w:lang w:eastAsia="de-CH"/>
          </w:rPr>
          <w:tab/>
        </w:r>
        <w:r w:rsidR="004F4724" w:rsidRPr="00705C40">
          <w:rPr>
            <w:rStyle w:val="Hyperlink"/>
            <w:noProof/>
          </w:rPr>
          <w:t>Entscheid</w:t>
        </w:r>
        <w:r w:rsidR="004F4724">
          <w:rPr>
            <w:noProof/>
            <w:webHidden/>
          </w:rPr>
          <w:tab/>
        </w:r>
        <w:r w:rsidR="004F4724">
          <w:rPr>
            <w:noProof/>
            <w:webHidden/>
          </w:rPr>
          <w:fldChar w:fldCharType="begin"/>
        </w:r>
        <w:r w:rsidR="004F4724">
          <w:rPr>
            <w:noProof/>
            <w:webHidden/>
          </w:rPr>
          <w:instrText xml:space="preserve"> PAGEREF _Toc40881895 \h </w:instrText>
        </w:r>
        <w:r w:rsidR="004F4724">
          <w:rPr>
            <w:noProof/>
            <w:webHidden/>
          </w:rPr>
        </w:r>
        <w:r w:rsidR="004F4724">
          <w:rPr>
            <w:noProof/>
            <w:webHidden/>
          </w:rPr>
          <w:fldChar w:fldCharType="separate"/>
        </w:r>
        <w:r w:rsidR="004F4724">
          <w:rPr>
            <w:noProof/>
            <w:webHidden/>
          </w:rPr>
          <w:t>28</w:t>
        </w:r>
        <w:r w:rsidR="004F4724">
          <w:rPr>
            <w:noProof/>
            <w:webHidden/>
          </w:rPr>
          <w:fldChar w:fldCharType="end"/>
        </w:r>
      </w:hyperlink>
    </w:p>
    <w:p w14:paraId="5BEC8FAE" w14:textId="3474E2E3" w:rsidR="004F4724" w:rsidRDefault="006C6C1D">
      <w:pPr>
        <w:pStyle w:val="Verzeichnis1"/>
        <w:rPr>
          <w:rFonts w:asciiTheme="minorHAnsi" w:eastAsiaTheme="minorEastAsia" w:hAnsiTheme="minorHAnsi"/>
          <w:lang w:eastAsia="de-CH"/>
        </w:rPr>
      </w:pPr>
      <w:hyperlink w:anchor="_Toc40881896" w:history="1">
        <w:r w:rsidR="004F4724" w:rsidRPr="00705C40">
          <w:rPr>
            <w:rStyle w:val="Hyperlink"/>
          </w:rPr>
          <w:t>8</w:t>
        </w:r>
        <w:r w:rsidR="004F4724">
          <w:rPr>
            <w:rFonts w:asciiTheme="minorHAnsi" w:eastAsiaTheme="minorEastAsia" w:hAnsiTheme="minorHAnsi"/>
            <w:lang w:eastAsia="de-CH"/>
          </w:rPr>
          <w:tab/>
        </w:r>
        <w:r w:rsidR="004F4724" w:rsidRPr="00705C40">
          <w:rPr>
            <w:rStyle w:val="Hyperlink"/>
          </w:rPr>
          <w:t>Realisieren</w:t>
        </w:r>
        <w:r w:rsidR="004F4724">
          <w:rPr>
            <w:webHidden/>
          </w:rPr>
          <w:tab/>
        </w:r>
        <w:r w:rsidR="004F4724">
          <w:rPr>
            <w:webHidden/>
          </w:rPr>
          <w:fldChar w:fldCharType="begin"/>
        </w:r>
        <w:r w:rsidR="004F4724">
          <w:rPr>
            <w:webHidden/>
          </w:rPr>
          <w:instrText xml:space="preserve"> PAGEREF _Toc40881896 \h </w:instrText>
        </w:r>
        <w:r w:rsidR="004F4724">
          <w:rPr>
            <w:webHidden/>
          </w:rPr>
        </w:r>
        <w:r w:rsidR="004F4724">
          <w:rPr>
            <w:webHidden/>
          </w:rPr>
          <w:fldChar w:fldCharType="separate"/>
        </w:r>
        <w:r w:rsidR="004F4724">
          <w:rPr>
            <w:webHidden/>
          </w:rPr>
          <w:t>29</w:t>
        </w:r>
        <w:r w:rsidR="004F4724">
          <w:rPr>
            <w:webHidden/>
          </w:rPr>
          <w:fldChar w:fldCharType="end"/>
        </w:r>
      </w:hyperlink>
    </w:p>
    <w:p w14:paraId="1D50FB40" w14:textId="5FD2D4F0"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97" w:history="1">
        <w:r w:rsidR="004F4724" w:rsidRPr="00705C40">
          <w:rPr>
            <w:rStyle w:val="Hyperlink"/>
            <w:noProof/>
          </w:rPr>
          <w:t>8.1</w:t>
        </w:r>
        <w:r w:rsidR="004F4724">
          <w:rPr>
            <w:rFonts w:asciiTheme="minorHAnsi" w:eastAsiaTheme="minorEastAsia" w:hAnsiTheme="minorHAnsi"/>
            <w:noProof/>
            <w:sz w:val="22"/>
            <w:lang w:eastAsia="de-CH"/>
          </w:rPr>
          <w:tab/>
        </w:r>
        <w:r w:rsidR="004F4724" w:rsidRPr="00705C40">
          <w:rPr>
            <w:rStyle w:val="Hyperlink"/>
            <w:noProof/>
          </w:rPr>
          <w:t>Einleitung</w:t>
        </w:r>
        <w:r w:rsidR="004F4724">
          <w:rPr>
            <w:noProof/>
            <w:webHidden/>
          </w:rPr>
          <w:tab/>
        </w:r>
        <w:r w:rsidR="004F4724">
          <w:rPr>
            <w:noProof/>
            <w:webHidden/>
          </w:rPr>
          <w:fldChar w:fldCharType="begin"/>
        </w:r>
        <w:r w:rsidR="004F4724">
          <w:rPr>
            <w:noProof/>
            <w:webHidden/>
          </w:rPr>
          <w:instrText xml:space="preserve"> PAGEREF _Toc40881897 \h </w:instrText>
        </w:r>
        <w:r w:rsidR="004F4724">
          <w:rPr>
            <w:noProof/>
            <w:webHidden/>
          </w:rPr>
        </w:r>
        <w:r w:rsidR="004F4724">
          <w:rPr>
            <w:noProof/>
            <w:webHidden/>
          </w:rPr>
          <w:fldChar w:fldCharType="separate"/>
        </w:r>
        <w:r w:rsidR="004F4724">
          <w:rPr>
            <w:noProof/>
            <w:webHidden/>
          </w:rPr>
          <w:t>29</w:t>
        </w:r>
        <w:r w:rsidR="004F4724">
          <w:rPr>
            <w:noProof/>
            <w:webHidden/>
          </w:rPr>
          <w:fldChar w:fldCharType="end"/>
        </w:r>
      </w:hyperlink>
    </w:p>
    <w:p w14:paraId="46C39573" w14:textId="4F948051"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98" w:history="1">
        <w:r w:rsidR="004F4724" w:rsidRPr="00705C40">
          <w:rPr>
            <w:rStyle w:val="Hyperlink"/>
            <w:noProof/>
          </w:rPr>
          <w:t>8.2</w:t>
        </w:r>
        <w:r w:rsidR="004F4724">
          <w:rPr>
            <w:rFonts w:asciiTheme="minorHAnsi" w:eastAsiaTheme="minorEastAsia" w:hAnsiTheme="minorHAnsi"/>
            <w:noProof/>
            <w:sz w:val="22"/>
            <w:lang w:eastAsia="de-CH"/>
          </w:rPr>
          <w:tab/>
        </w:r>
        <w:r w:rsidR="004F4724" w:rsidRPr="00705C40">
          <w:rPr>
            <w:rStyle w:val="Hyperlink"/>
            <w:noProof/>
          </w:rPr>
          <w:t>Unterschied zwischen A-Frame, Ar.js und three.js</w:t>
        </w:r>
        <w:r w:rsidR="004F4724">
          <w:rPr>
            <w:noProof/>
            <w:webHidden/>
          </w:rPr>
          <w:tab/>
        </w:r>
        <w:r w:rsidR="004F4724">
          <w:rPr>
            <w:noProof/>
            <w:webHidden/>
          </w:rPr>
          <w:fldChar w:fldCharType="begin"/>
        </w:r>
        <w:r w:rsidR="004F4724">
          <w:rPr>
            <w:noProof/>
            <w:webHidden/>
          </w:rPr>
          <w:instrText xml:space="preserve"> PAGEREF _Toc40881898 \h </w:instrText>
        </w:r>
        <w:r w:rsidR="004F4724">
          <w:rPr>
            <w:noProof/>
            <w:webHidden/>
          </w:rPr>
        </w:r>
        <w:r w:rsidR="004F4724">
          <w:rPr>
            <w:noProof/>
            <w:webHidden/>
          </w:rPr>
          <w:fldChar w:fldCharType="separate"/>
        </w:r>
        <w:r w:rsidR="004F4724">
          <w:rPr>
            <w:noProof/>
            <w:webHidden/>
          </w:rPr>
          <w:t>29</w:t>
        </w:r>
        <w:r w:rsidR="004F4724">
          <w:rPr>
            <w:noProof/>
            <w:webHidden/>
          </w:rPr>
          <w:fldChar w:fldCharType="end"/>
        </w:r>
      </w:hyperlink>
    </w:p>
    <w:p w14:paraId="58493664" w14:textId="4B0F48B3"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899" w:history="1">
        <w:r w:rsidR="004F4724" w:rsidRPr="00705C40">
          <w:rPr>
            <w:rStyle w:val="Hyperlink"/>
            <w:noProof/>
          </w:rPr>
          <w:t>8.3</w:t>
        </w:r>
        <w:r w:rsidR="004F4724">
          <w:rPr>
            <w:rFonts w:asciiTheme="minorHAnsi" w:eastAsiaTheme="minorEastAsia" w:hAnsiTheme="minorHAnsi"/>
            <w:noProof/>
            <w:sz w:val="22"/>
            <w:lang w:eastAsia="de-CH"/>
          </w:rPr>
          <w:tab/>
        </w:r>
        <w:r w:rsidR="004F4724" w:rsidRPr="00705C40">
          <w:rPr>
            <w:rStyle w:val="Hyperlink"/>
            <w:noProof/>
          </w:rPr>
          <w:t>Domain ändern mit FTP-Server</w:t>
        </w:r>
        <w:r w:rsidR="004F4724">
          <w:rPr>
            <w:noProof/>
            <w:webHidden/>
          </w:rPr>
          <w:tab/>
        </w:r>
        <w:r w:rsidR="004F4724">
          <w:rPr>
            <w:noProof/>
            <w:webHidden/>
          </w:rPr>
          <w:fldChar w:fldCharType="begin"/>
        </w:r>
        <w:r w:rsidR="004F4724">
          <w:rPr>
            <w:noProof/>
            <w:webHidden/>
          </w:rPr>
          <w:instrText xml:space="preserve"> PAGEREF _Toc40881899 \h </w:instrText>
        </w:r>
        <w:r w:rsidR="004F4724">
          <w:rPr>
            <w:noProof/>
            <w:webHidden/>
          </w:rPr>
        </w:r>
        <w:r w:rsidR="004F4724">
          <w:rPr>
            <w:noProof/>
            <w:webHidden/>
          </w:rPr>
          <w:fldChar w:fldCharType="separate"/>
        </w:r>
        <w:r w:rsidR="004F4724">
          <w:rPr>
            <w:noProof/>
            <w:webHidden/>
          </w:rPr>
          <w:t>29</w:t>
        </w:r>
        <w:r w:rsidR="004F4724">
          <w:rPr>
            <w:noProof/>
            <w:webHidden/>
          </w:rPr>
          <w:fldChar w:fldCharType="end"/>
        </w:r>
      </w:hyperlink>
    </w:p>
    <w:p w14:paraId="0BB87D76" w14:textId="0AC63DD1"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00" w:history="1">
        <w:r w:rsidR="004F4724" w:rsidRPr="00705C40">
          <w:rPr>
            <w:rStyle w:val="Hyperlink"/>
            <w:noProof/>
          </w:rPr>
          <w:t>8.3.1</w:t>
        </w:r>
        <w:r w:rsidR="004F4724">
          <w:rPr>
            <w:rFonts w:asciiTheme="minorHAnsi" w:eastAsiaTheme="minorEastAsia" w:hAnsiTheme="minorHAnsi"/>
            <w:noProof/>
            <w:lang w:eastAsia="de-CH"/>
          </w:rPr>
          <w:tab/>
        </w:r>
        <w:r w:rsidR="004F4724" w:rsidRPr="00705C40">
          <w:rPr>
            <w:rStyle w:val="Hyperlink"/>
            <w:noProof/>
          </w:rPr>
          <w:t>Was benötigt man dafür?</w:t>
        </w:r>
        <w:r w:rsidR="004F4724">
          <w:rPr>
            <w:noProof/>
            <w:webHidden/>
          </w:rPr>
          <w:tab/>
        </w:r>
        <w:r w:rsidR="004F4724">
          <w:rPr>
            <w:noProof/>
            <w:webHidden/>
          </w:rPr>
          <w:fldChar w:fldCharType="begin"/>
        </w:r>
        <w:r w:rsidR="004F4724">
          <w:rPr>
            <w:noProof/>
            <w:webHidden/>
          </w:rPr>
          <w:instrText xml:space="preserve"> PAGEREF _Toc40881900 \h </w:instrText>
        </w:r>
        <w:r w:rsidR="004F4724">
          <w:rPr>
            <w:noProof/>
            <w:webHidden/>
          </w:rPr>
        </w:r>
        <w:r w:rsidR="004F4724">
          <w:rPr>
            <w:noProof/>
            <w:webHidden/>
          </w:rPr>
          <w:fldChar w:fldCharType="separate"/>
        </w:r>
        <w:r w:rsidR="004F4724">
          <w:rPr>
            <w:noProof/>
            <w:webHidden/>
          </w:rPr>
          <w:t>29</w:t>
        </w:r>
        <w:r w:rsidR="004F4724">
          <w:rPr>
            <w:noProof/>
            <w:webHidden/>
          </w:rPr>
          <w:fldChar w:fldCharType="end"/>
        </w:r>
      </w:hyperlink>
    </w:p>
    <w:p w14:paraId="3FB1D742" w14:textId="6D691C5F"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01" w:history="1">
        <w:r w:rsidR="004F4724" w:rsidRPr="00705C40">
          <w:rPr>
            <w:rStyle w:val="Hyperlink"/>
            <w:noProof/>
          </w:rPr>
          <w:t>8.3.2</w:t>
        </w:r>
        <w:r w:rsidR="004F4724">
          <w:rPr>
            <w:rFonts w:asciiTheme="minorHAnsi" w:eastAsiaTheme="minorEastAsia" w:hAnsiTheme="minorHAnsi"/>
            <w:noProof/>
            <w:lang w:eastAsia="de-CH"/>
          </w:rPr>
          <w:tab/>
        </w:r>
        <w:r w:rsidR="004F4724" w:rsidRPr="00705C40">
          <w:rPr>
            <w:rStyle w:val="Hyperlink"/>
            <w:noProof/>
          </w:rPr>
          <w:t>FTP-Server einrichten</w:t>
        </w:r>
        <w:r w:rsidR="004F4724">
          <w:rPr>
            <w:noProof/>
            <w:webHidden/>
          </w:rPr>
          <w:tab/>
        </w:r>
        <w:r w:rsidR="004F4724">
          <w:rPr>
            <w:noProof/>
            <w:webHidden/>
          </w:rPr>
          <w:fldChar w:fldCharType="begin"/>
        </w:r>
        <w:r w:rsidR="004F4724">
          <w:rPr>
            <w:noProof/>
            <w:webHidden/>
          </w:rPr>
          <w:instrText xml:space="preserve"> PAGEREF _Toc40881901 \h </w:instrText>
        </w:r>
        <w:r w:rsidR="004F4724">
          <w:rPr>
            <w:noProof/>
            <w:webHidden/>
          </w:rPr>
        </w:r>
        <w:r w:rsidR="004F4724">
          <w:rPr>
            <w:noProof/>
            <w:webHidden/>
          </w:rPr>
          <w:fldChar w:fldCharType="separate"/>
        </w:r>
        <w:r w:rsidR="004F4724">
          <w:rPr>
            <w:noProof/>
            <w:webHidden/>
          </w:rPr>
          <w:t>30</w:t>
        </w:r>
        <w:r w:rsidR="004F4724">
          <w:rPr>
            <w:noProof/>
            <w:webHidden/>
          </w:rPr>
          <w:fldChar w:fldCharType="end"/>
        </w:r>
      </w:hyperlink>
    </w:p>
    <w:p w14:paraId="249BCC14" w14:textId="2A107D81"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02" w:history="1">
        <w:r w:rsidR="004F4724" w:rsidRPr="00705C40">
          <w:rPr>
            <w:rStyle w:val="Hyperlink"/>
            <w:noProof/>
          </w:rPr>
          <w:t>8.3.3</w:t>
        </w:r>
        <w:r w:rsidR="004F4724">
          <w:rPr>
            <w:rFonts w:asciiTheme="minorHAnsi" w:eastAsiaTheme="minorEastAsia" w:hAnsiTheme="minorHAnsi"/>
            <w:noProof/>
            <w:lang w:eastAsia="de-CH"/>
          </w:rPr>
          <w:tab/>
        </w:r>
        <w:r w:rsidR="004F4724" w:rsidRPr="00705C40">
          <w:rPr>
            <w:rStyle w:val="Hyperlink"/>
            <w:noProof/>
          </w:rPr>
          <w:t>Backup FTP-Dateien</w:t>
        </w:r>
        <w:r w:rsidR="004F4724">
          <w:rPr>
            <w:noProof/>
            <w:webHidden/>
          </w:rPr>
          <w:tab/>
        </w:r>
        <w:r w:rsidR="004F4724">
          <w:rPr>
            <w:noProof/>
            <w:webHidden/>
          </w:rPr>
          <w:fldChar w:fldCharType="begin"/>
        </w:r>
        <w:r w:rsidR="004F4724">
          <w:rPr>
            <w:noProof/>
            <w:webHidden/>
          </w:rPr>
          <w:instrText xml:space="preserve"> PAGEREF _Toc40881902 \h </w:instrText>
        </w:r>
        <w:r w:rsidR="004F4724">
          <w:rPr>
            <w:noProof/>
            <w:webHidden/>
          </w:rPr>
        </w:r>
        <w:r w:rsidR="004F4724">
          <w:rPr>
            <w:noProof/>
            <w:webHidden/>
          </w:rPr>
          <w:fldChar w:fldCharType="separate"/>
        </w:r>
        <w:r w:rsidR="004F4724">
          <w:rPr>
            <w:noProof/>
            <w:webHidden/>
          </w:rPr>
          <w:t>33</w:t>
        </w:r>
        <w:r w:rsidR="004F4724">
          <w:rPr>
            <w:noProof/>
            <w:webHidden/>
          </w:rPr>
          <w:fldChar w:fldCharType="end"/>
        </w:r>
      </w:hyperlink>
    </w:p>
    <w:p w14:paraId="07F0F196" w14:textId="52956C05"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03" w:history="1">
        <w:r w:rsidR="004F4724" w:rsidRPr="00705C40">
          <w:rPr>
            <w:rStyle w:val="Hyperlink"/>
            <w:noProof/>
          </w:rPr>
          <w:t>8.4</w:t>
        </w:r>
        <w:r w:rsidR="004F4724">
          <w:rPr>
            <w:rFonts w:asciiTheme="minorHAnsi" w:eastAsiaTheme="minorEastAsia" w:hAnsiTheme="minorHAnsi"/>
            <w:noProof/>
            <w:sz w:val="22"/>
            <w:lang w:eastAsia="de-CH"/>
          </w:rPr>
          <w:tab/>
        </w:r>
        <w:r w:rsidR="004F4724" w:rsidRPr="00705C40">
          <w:rPr>
            <w:rStyle w:val="Hyperlink"/>
            <w:noProof/>
          </w:rPr>
          <w:t>Story</w:t>
        </w:r>
        <w:r w:rsidR="004F4724">
          <w:rPr>
            <w:noProof/>
            <w:webHidden/>
          </w:rPr>
          <w:tab/>
        </w:r>
        <w:r w:rsidR="004F4724">
          <w:rPr>
            <w:noProof/>
            <w:webHidden/>
          </w:rPr>
          <w:fldChar w:fldCharType="begin"/>
        </w:r>
        <w:r w:rsidR="004F4724">
          <w:rPr>
            <w:noProof/>
            <w:webHidden/>
          </w:rPr>
          <w:instrText xml:space="preserve"> PAGEREF _Toc40881903 \h </w:instrText>
        </w:r>
        <w:r w:rsidR="004F4724">
          <w:rPr>
            <w:noProof/>
            <w:webHidden/>
          </w:rPr>
        </w:r>
        <w:r w:rsidR="004F4724">
          <w:rPr>
            <w:noProof/>
            <w:webHidden/>
          </w:rPr>
          <w:fldChar w:fldCharType="separate"/>
        </w:r>
        <w:r w:rsidR="004F4724">
          <w:rPr>
            <w:noProof/>
            <w:webHidden/>
          </w:rPr>
          <w:t>34</w:t>
        </w:r>
        <w:r w:rsidR="004F4724">
          <w:rPr>
            <w:noProof/>
            <w:webHidden/>
          </w:rPr>
          <w:fldChar w:fldCharType="end"/>
        </w:r>
      </w:hyperlink>
    </w:p>
    <w:p w14:paraId="4170C48F" w14:textId="6892140A"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04" w:history="1">
        <w:r w:rsidR="004F4724" w:rsidRPr="00705C40">
          <w:rPr>
            <w:rStyle w:val="Hyperlink"/>
            <w:noProof/>
          </w:rPr>
          <w:t>8.4.1</w:t>
        </w:r>
        <w:r w:rsidR="004F4724">
          <w:rPr>
            <w:rFonts w:asciiTheme="minorHAnsi" w:eastAsiaTheme="minorEastAsia" w:hAnsiTheme="minorHAnsi"/>
            <w:noProof/>
            <w:lang w:eastAsia="de-CH"/>
          </w:rPr>
          <w:tab/>
        </w:r>
        <w:r w:rsidR="004F4724" w:rsidRPr="00705C40">
          <w:rPr>
            <w:rStyle w:val="Hyperlink"/>
            <w:noProof/>
          </w:rPr>
          <w:t>AR-Inhalt</w:t>
        </w:r>
        <w:r w:rsidR="004F4724">
          <w:rPr>
            <w:noProof/>
            <w:webHidden/>
          </w:rPr>
          <w:tab/>
        </w:r>
        <w:r w:rsidR="004F4724">
          <w:rPr>
            <w:noProof/>
            <w:webHidden/>
          </w:rPr>
          <w:fldChar w:fldCharType="begin"/>
        </w:r>
        <w:r w:rsidR="004F4724">
          <w:rPr>
            <w:noProof/>
            <w:webHidden/>
          </w:rPr>
          <w:instrText xml:space="preserve"> PAGEREF _Toc40881904 \h </w:instrText>
        </w:r>
        <w:r w:rsidR="004F4724">
          <w:rPr>
            <w:noProof/>
            <w:webHidden/>
          </w:rPr>
        </w:r>
        <w:r w:rsidR="004F4724">
          <w:rPr>
            <w:noProof/>
            <w:webHidden/>
          </w:rPr>
          <w:fldChar w:fldCharType="separate"/>
        </w:r>
        <w:r w:rsidR="004F4724">
          <w:rPr>
            <w:noProof/>
            <w:webHidden/>
          </w:rPr>
          <w:t>35</w:t>
        </w:r>
        <w:r w:rsidR="004F4724">
          <w:rPr>
            <w:noProof/>
            <w:webHidden/>
          </w:rPr>
          <w:fldChar w:fldCharType="end"/>
        </w:r>
      </w:hyperlink>
    </w:p>
    <w:p w14:paraId="1E317D37" w14:textId="54A8F06D"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05" w:history="1">
        <w:r w:rsidR="004F4724" w:rsidRPr="00705C40">
          <w:rPr>
            <w:rStyle w:val="Hyperlink"/>
            <w:noProof/>
          </w:rPr>
          <w:t>8.4.2</w:t>
        </w:r>
        <w:r w:rsidR="004F4724">
          <w:rPr>
            <w:rFonts w:asciiTheme="minorHAnsi" w:eastAsiaTheme="minorEastAsia" w:hAnsiTheme="minorHAnsi"/>
            <w:noProof/>
            <w:lang w:eastAsia="de-CH"/>
          </w:rPr>
          <w:tab/>
        </w:r>
        <w:r w:rsidR="004F4724" w:rsidRPr="00705C40">
          <w:rPr>
            <w:rStyle w:val="Hyperlink"/>
            <w:noProof/>
          </w:rPr>
          <w:t>Aufträge</w:t>
        </w:r>
        <w:r w:rsidR="004F4724">
          <w:rPr>
            <w:noProof/>
            <w:webHidden/>
          </w:rPr>
          <w:tab/>
        </w:r>
        <w:r w:rsidR="004F4724">
          <w:rPr>
            <w:noProof/>
            <w:webHidden/>
          </w:rPr>
          <w:fldChar w:fldCharType="begin"/>
        </w:r>
        <w:r w:rsidR="004F4724">
          <w:rPr>
            <w:noProof/>
            <w:webHidden/>
          </w:rPr>
          <w:instrText xml:space="preserve"> PAGEREF _Toc40881905 \h </w:instrText>
        </w:r>
        <w:r w:rsidR="004F4724">
          <w:rPr>
            <w:noProof/>
            <w:webHidden/>
          </w:rPr>
        </w:r>
        <w:r w:rsidR="004F4724">
          <w:rPr>
            <w:noProof/>
            <w:webHidden/>
          </w:rPr>
          <w:fldChar w:fldCharType="separate"/>
        </w:r>
        <w:r w:rsidR="004F4724">
          <w:rPr>
            <w:noProof/>
            <w:webHidden/>
          </w:rPr>
          <w:t>36</w:t>
        </w:r>
        <w:r w:rsidR="004F4724">
          <w:rPr>
            <w:noProof/>
            <w:webHidden/>
          </w:rPr>
          <w:fldChar w:fldCharType="end"/>
        </w:r>
      </w:hyperlink>
    </w:p>
    <w:p w14:paraId="6B9D6398" w14:textId="12C40156"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06" w:history="1">
        <w:r w:rsidR="004F4724" w:rsidRPr="00705C40">
          <w:rPr>
            <w:rStyle w:val="Hyperlink"/>
            <w:noProof/>
          </w:rPr>
          <w:t>8.5</w:t>
        </w:r>
        <w:r w:rsidR="004F4724">
          <w:rPr>
            <w:rFonts w:asciiTheme="minorHAnsi" w:eastAsiaTheme="minorEastAsia" w:hAnsiTheme="minorHAnsi"/>
            <w:noProof/>
            <w:sz w:val="22"/>
            <w:lang w:eastAsia="de-CH"/>
          </w:rPr>
          <w:tab/>
        </w:r>
        <w:r w:rsidR="004F4724" w:rsidRPr="00705C40">
          <w:rPr>
            <w:rStyle w:val="Hyperlink"/>
            <w:noProof/>
          </w:rPr>
          <w:t>AR-Marker</w:t>
        </w:r>
        <w:r w:rsidR="004F4724">
          <w:rPr>
            <w:noProof/>
            <w:webHidden/>
          </w:rPr>
          <w:tab/>
        </w:r>
        <w:r w:rsidR="004F4724">
          <w:rPr>
            <w:noProof/>
            <w:webHidden/>
          </w:rPr>
          <w:fldChar w:fldCharType="begin"/>
        </w:r>
        <w:r w:rsidR="004F4724">
          <w:rPr>
            <w:noProof/>
            <w:webHidden/>
          </w:rPr>
          <w:instrText xml:space="preserve"> PAGEREF _Toc40881906 \h </w:instrText>
        </w:r>
        <w:r w:rsidR="004F4724">
          <w:rPr>
            <w:noProof/>
            <w:webHidden/>
          </w:rPr>
        </w:r>
        <w:r w:rsidR="004F4724">
          <w:rPr>
            <w:noProof/>
            <w:webHidden/>
          </w:rPr>
          <w:fldChar w:fldCharType="separate"/>
        </w:r>
        <w:r w:rsidR="004F4724">
          <w:rPr>
            <w:noProof/>
            <w:webHidden/>
          </w:rPr>
          <w:t>37</w:t>
        </w:r>
        <w:r w:rsidR="004F4724">
          <w:rPr>
            <w:noProof/>
            <w:webHidden/>
          </w:rPr>
          <w:fldChar w:fldCharType="end"/>
        </w:r>
      </w:hyperlink>
    </w:p>
    <w:p w14:paraId="1002BC67" w14:textId="3E9DA713"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07" w:history="1">
        <w:r w:rsidR="004F4724" w:rsidRPr="00705C40">
          <w:rPr>
            <w:rStyle w:val="Hyperlink"/>
            <w:noProof/>
          </w:rPr>
          <w:t>8.5.1</w:t>
        </w:r>
        <w:r w:rsidR="004F4724">
          <w:rPr>
            <w:rFonts w:asciiTheme="minorHAnsi" w:eastAsiaTheme="minorEastAsia" w:hAnsiTheme="minorHAnsi"/>
            <w:noProof/>
            <w:lang w:eastAsia="de-CH"/>
          </w:rPr>
          <w:tab/>
        </w:r>
        <w:r w:rsidR="004F4724" w:rsidRPr="00705C40">
          <w:rPr>
            <w:rStyle w:val="Hyperlink"/>
            <w:noProof/>
          </w:rPr>
          <w:t>Standard Marker einfügen</w:t>
        </w:r>
        <w:r w:rsidR="004F4724">
          <w:rPr>
            <w:noProof/>
            <w:webHidden/>
          </w:rPr>
          <w:tab/>
        </w:r>
        <w:r w:rsidR="004F4724">
          <w:rPr>
            <w:noProof/>
            <w:webHidden/>
          </w:rPr>
          <w:fldChar w:fldCharType="begin"/>
        </w:r>
        <w:r w:rsidR="004F4724">
          <w:rPr>
            <w:noProof/>
            <w:webHidden/>
          </w:rPr>
          <w:instrText xml:space="preserve"> PAGEREF _Toc40881907 \h </w:instrText>
        </w:r>
        <w:r w:rsidR="004F4724">
          <w:rPr>
            <w:noProof/>
            <w:webHidden/>
          </w:rPr>
        </w:r>
        <w:r w:rsidR="004F4724">
          <w:rPr>
            <w:noProof/>
            <w:webHidden/>
          </w:rPr>
          <w:fldChar w:fldCharType="separate"/>
        </w:r>
        <w:r w:rsidR="004F4724">
          <w:rPr>
            <w:noProof/>
            <w:webHidden/>
          </w:rPr>
          <w:t>37</w:t>
        </w:r>
        <w:r w:rsidR="004F4724">
          <w:rPr>
            <w:noProof/>
            <w:webHidden/>
          </w:rPr>
          <w:fldChar w:fldCharType="end"/>
        </w:r>
      </w:hyperlink>
    </w:p>
    <w:p w14:paraId="54026A66" w14:textId="58A758C5"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08" w:history="1">
        <w:r w:rsidR="004F4724" w:rsidRPr="00705C40">
          <w:rPr>
            <w:rStyle w:val="Hyperlink"/>
            <w:noProof/>
          </w:rPr>
          <w:t>8.5.2</w:t>
        </w:r>
        <w:r w:rsidR="004F4724">
          <w:rPr>
            <w:rFonts w:asciiTheme="minorHAnsi" w:eastAsiaTheme="minorEastAsia" w:hAnsiTheme="minorHAnsi"/>
            <w:noProof/>
            <w:lang w:eastAsia="de-CH"/>
          </w:rPr>
          <w:tab/>
        </w:r>
        <w:r w:rsidR="004F4724" w:rsidRPr="00705C40">
          <w:rPr>
            <w:rStyle w:val="Hyperlink"/>
            <w:noProof/>
          </w:rPr>
          <w:t>Unsere eigenen Marker</w:t>
        </w:r>
        <w:r w:rsidR="004F4724">
          <w:rPr>
            <w:noProof/>
            <w:webHidden/>
          </w:rPr>
          <w:tab/>
        </w:r>
        <w:r w:rsidR="004F4724">
          <w:rPr>
            <w:noProof/>
            <w:webHidden/>
          </w:rPr>
          <w:fldChar w:fldCharType="begin"/>
        </w:r>
        <w:r w:rsidR="004F4724">
          <w:rPr>
            <w:noProof/>
            <w:webHidden/>
          </w:rPr>
          <w:instrText xml:space="preserve"> PAGEREF _Toc40881908 \h </w:instrText>
        </w:r>
        <w:r w:rsidR="004F4724">
          <w:rPr>
            <w:noProof/>
            <w:webHidden/>
          </w:rPr>
        </w:r>
        <w:r w:rsidR="004F4724">
          <w:rPr>
            <w:noProof/>
            <w:webHidden/>
          </w:rPr>
          <w:fldChar w:fldCharType="separate"/>
        </w:r>
        <w:r w:rsidR="004F4724">
          <w:rPr>
            <w:noProof/>
            <w:webHidden/>
          </w:rPr>
          <w:t>38</w:t>
        </w:r>
        <w:r w:rsidR="004F4724">
          <w:rPr>
            <w:noProof/>
            <w:webHidden/>
          </w:rPr>
          <w:fldChar w:fldCharType="end"/>
        </w:r>
      </w:hyperlink>
    </w:p>
    <w:p w14:paraId="7BB8A09F" w14:textId="18813652"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10" w:history="1">
        <w:r w:rsidR="004F4724" w:rsidRPr="00705C40">
          <w:rPr>
            <w:rStyle w:val="Hyperlink"/>
            <w:noProof/>
          </w:rPr>
          <w:t>8.5.3</w:t>
        </w:r>
        <w:r w:rsidR="004F4724">
          <w:rPr>
            <w:rFonts w:asciiTheme="minorHAnsi" w:eastAsiaTheme="minorEastAsia" w:hAnsiTheme="minorHAnsi"/>
            <w:noProof/>
            <w:lang w:eastAsia="de-CH"/>
          </w:rPr>
          <w:tab/>
        </w:r>
        <w:r w:rsidR="004F4724" w:rsidRPr="00705C40">
          <w:rPr>
            <w:rStyle w:val="Hyperlink"/>
            <w:noProof/>
          </w:rPr>
          <w:t>Eigene Marker erstellen</w:t>
        </w:r>
        <w:r w:rsidR="004F4724">
          <w:rPr>
            <w:noProof/>
            <w:webHidden/>
          </w:rPr>
          <w:tab/>
        </w:r>
        <w:r w:rsidR="004F4724">
          <w:rPr>
            <w:noProof/>
            <w:webHidden/>
          </w:rPr>
          <w:fldChar w:fldCharType="begin"/>
        </w:r>
        <w:r w:rsidR="004F4724">
          <w:rPr>
            <w:noProof/>
            <w:webHidden/>
          </w:rPr>
          <w:instrText xml:space="preserve"> PAGEREF _Toc40881910 \h </w:instrText>
        </w:r>
        <w:r w:rsidR="004F4724">
          <w:rPr>
            <w:noProof/>
            <w:webHidden/>
          </w:rPr>
        </w:r>
        <w:r w:rsidR="004F4724">
          <w:rPr>
            <w:noProof/>
            <w:webHidden/>
          </w:rPr>
          <w:fldChar w:fldCharType="separate"/>
        </w:r>
        <w:r w:rsidR="004F4724">
          <w:rPr>
            <w:noProof/>
            <w:webHidden/>
          </w:rPr>
          <w:t>40</w:t>
        </w:r>
        <w:r w:rsidR="004F4724">
          <w:rPr>
            <w:noProof/>
            <w:webHidden/>
          </w:rPr>
          <w:fldChar w:fldCharType="end"/>
        </w:r>
      </w:hyperlink>
    </w:p>
    <w:p w14:paraId="74F6DE3B" w14:textId="49DC7654"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11" w:history="1">
        <w:r w:rsidR="004F4724" w:rsidRPr="00705C40">
          <w:rPr>
            <w:rStyle w:val="Hyperlink"/>
            <w:noProof/>
          </w:rPr>
          <w:t>8.5.4</w:t>
        </w:r>
        <w:r w:rsidR="004F4724">
          <w:rPr>
            <w:rFonts w:asciiTheme="minorHAnsi" w:eastAsiaTheme="minorEastAsia" w:hAnsiTheme="minorHAnsi"/>
            <w:noProof/>
            <w:lang w:eastAsia="de-CH"/>
          </w:rPr>
          <w:tab/>
        </w:r>
        <w:r w:rsidR="004F4724" w:rsidRPr="00705C40">
          <w:rPr>
            <w:rStyle w:val="Hyperlink"/>
            <w:noProof/>
          </w:rPr>
          <w:t>Mehrere Marker im gleichen HTML verwenden</w:t>
        </w:r>
        <w:r w:rsidR="004F4724">
          <w:rPr>
            <w:noProof/>
            <w:webHidden/>
          </w:rPr>
          <w:tab/>
        </w:r>
        <w:r w:rsidR="004F4724">
          <w:rPr>
            <w:noProof/>
            <w:webHidden/>
          </w:rPr>
          <w:fldChar w:fldCharType="begin"/>
        </w:r>
        <w:r w:rsidR="004F4724">
          <w:rPr>
            <w:noProof/>
            <w:webHidden/>
          </w:rPr>
          <w:instrText xml:space="preserve"> PAGEREF _Toc40881911 \h </w:instrText>
        </w:r>
        <w:r w:rsidR="004F4724">
          <w:rPr>
            <w:noProof/>
            <w:webHidden/>
          </w:rPr>
        </w:r>
        <w:r w:rsidR="004F4724">
          <w:rPr>
            <w:noProof/>
            <w:webHidden/>
          </w:rPr>
          <w:fldChar w:fldCharType="separate"/>
        </w:r>
        <w:r w:rsidR="004F4724">
          <w:rPr>
            <w:noProof/>
            <w:webHidden/>
          </w:rPr>
          <w:t>42</w:t>
        </w:r>
        <w:r w:rsidR="004F4724">
          <w:rPr>
            <w:noProof/>
            <w:webHidden/>
          </w:rPr>
          <w:fldChar w:fldCharType="end"/>
        </w:r>
      </w:hyperlink>
    </w:p>
    <w:p w14:paraId="3DB881FB" w14:textId="0668F86F"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12" w:history="1">
        <w:r w:rsidR="004F4724" w:rsidRPr="00705C40">
          <w:rPr>
            <w:rStyle w:val="Hyperlink"/>
            <w:noProof/>
          </w:rPr>
          <w:t>8.6</w:t>
        </w:r>
        <w:r w:rsidR="004F4724">
          <w:rPr>
            <w:rFonts w:asciiTheme="minorHAnsi" w:eastAsiaTheme="minorEastAsia" w:hAnsiTheme="minorHAnsi"/>
            <w:noProof/>
            <w:sz w:val="22"/>
            <w:lang w:eastAsia="de-CH"/>
          </w:rPr>
          <w:tab/>
        </w:r>
        <w:r w:rsidR="004F4724" w:rsidRPr="00705C40">
          <w:rPr>
            <w:rStyle w:val="Hyperlink"/>
            <w:noProof/>
          </w:rPr>
          <w:t>Links in HTML Datei</w:t>
        </w:r>
        <w:r w:rsidR="004F4724">
          <w:rPr>
            <w:noProof/>
            <w:webHidden/>
          </w:rPr>
          <w:tab/>
        </w:r>
        <w:r w:rsidR="004F4724">
          <w:rPr>
            <w:noProof/>
            <w:webHidden/>
          </w:rPr>
          <w:fldChar w:fldCharType="begin"/>
        </w:r>
        <w:r w:rsidR="004F4724">
          <w:rPr>
            <w:noProof/>
            <w:webHidden/>
          </w:rPr>
          <w:instrText xml:space="preserve"> PAGEREF _Toc40881912 \h </w:instrText>
        </w:r>
        <w:r w:rsidR="004F4724">
          <w:rPr>
            <w:noProof/>
            <w:webHidden/>
          </w:rPr>
        </w:r>
        <w:r w:rsidR="004F4724">
          <w:rPr>
            <w:noProof/>
            <w:webHidden/>
          </w:rPr>
          <w:fldChar w:fldCharType="separate"/>
        </w:r>
        <w:r w:rsidR="004F4724">
          <w:rPr>
            <w:noProof/>
            <w:webHidden/>
          </w:rPr>
          <w:t>43</w:t>
        </w:r>
        <w:r w:rsidR="004F4724">
          <w:rPr>
            <w:noProof/>
            <w:webHidden/>
          </w:rPr>
          <w:fldChar w:fldCharType="end"/>
        </w:r>
      </w:hyperlink>
    </w:p>
    <w:p w14:paraId="6A5F6075" w14:textId="567561D9"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13" w:history="1">
        <w:r w:rsidR="004F4724" w:rsidRPr="00705C40">
          <w:rPr>
            <w:rStyle w:val="Hyperlink"/>
            <w:noProof/>
          </w:rPr>
          <w:t>8.7</w:t>
        </w:r>
        <w:r w:rsidR="004F4724">
          <w:rPr>
            <w:rFonts w:asciiTheme="minorHAnsi" w:eastAsiaTheme="minorEastAsia" w:hAnsiTheme="minorHAnsi"/>
            <w:noProof/>
            <w:sz w:val="22"/>
            <w:lang w:eastAsia="de-CH"/>
          </w:rPr>
          <w:tab/>
        </w:r>
        <w:r w:rsidR="004F4724" w:rsidRPr="00705C40">
          <w:rPr>
            <w:rStyle w:val="Hyperlink"/>
            <w:noProof/>
          </w:rPr>
          <w:t>Body definieren</w:t>
        </w:r>
        <w:r w:rsidR="004F4724">
          <w:rPr>
            <w:noProof/>
            <w:webHidden/>
          </w:rPr>
          <w:tab/>
        </w:r>
        <w:r w:rsidR="004F4724">
          <w:rPr>
            <w:noProof/>
            <w:webHidden/>
          </w:rPr>
          <w:fldChar w:fldCharType="begin"/>
        </w:r>
        <w:r w:rsidR="004F4724">
          <w:rPr>
            <w:noProof/>
            <w:webHidden/>
          </w:rPr>
          <w:instrText xml:space="preserve"> PAGEREF _Toc40881913 \h </w:instrText>
        </w:r>
        <w:r w:rsidR="004F4724">
          <w:rPr>
            <w:noProof/>
            <w:webHidden/>
          </w:rPr>
        </w:r>
        <w:r w:rsidR="004F4724">
          <w:rPr>
            <w:noProof/>
            <w:webHidden/>
          </w:rPr>
          <w:fldChar w:fldCharType="separate"/>
        </w:r>
        <w:r w:rsidR="004F4724">
          <w:rPr>
            <w:noProof/>
            <w:webHidden/>
          </w:rPr>
          <w:t>43</w:t>
        </w:r>
        <w:r w:rsidR="004F4724">
          <w:rPr>
            <w:noProof/>
            <w:webHidden/>
          </w:rPr>
          <w:fldChar w:fldCharType="end"/>
        </w:r>
      </w:hyperlink>
    </w:p>
    <w:p w14:paraId="68046662" w14:textId="2ADCCE19"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14" w:history="1">
        <w:r w:rsidR="004F4724" w:rsidRPr="00705C40">
          <w:rPr>
            <w:rStyle w:val="Hyperlink"/>
            <w:noProof/>
          </w:rPr>
          <w:t>8.8</w:t>
        </w:r>
        <w:r w:rsidR="004F4724">
          <w:rPr>
            <w:rFonts w:asciiTheme="minorHAnsi" w:eastAsiaTheme="minorEastAsia" w:hAnsiTheme="minorHAnsi"/>
            <w:noProof/>
            <w:sz w:val="22"/>
            <w:lang w:eastAsia="de-CH"/>
          </w:rPr>
          <w:tab/>
        </w:r>
        <w:r w:rsidR="004F4724" w:rsidRPr="00705C40">
          <w:rPr>
            <w:rStyle w:val="Hyperlink"/>
            <w:noProof/>
          </w:rPr>
          <w:t>Eine 3D Szene erstellen</w:t>
        </w:r>
        <w:r w:rsidR="004F4724">
          <w:rPr>
            <w:noProof/>
            <w:webHidden/>
          </w:rPr>
          <w:tab/>
        </w:r>
        <w:r w:rsidR="004F4724">
          <w:rPr>
            <w:noProof/>
            <w:webHidden/>
          </w:rPr>
          <w:fldChar w:fldCharType="begin"/>
        </w:r>
        <w:r w:rsidR="004F4724">
          <w:rPr>
            <w:noProof/>
            <w:webHidden/>
          </w:rPr>
          <w:instrText xml:space="preserve"> PAGEREF _Toc40881914 \h </w:instrText>
        </w:r>
        <w:r w:rsidR="004F4724">
          <w:rPr>
            <w:noProof/>
            <w:webHidden/>
          </w:rPr>
        </w:r>
        <w:r w:rsidR="004F4724">
          <w:rPr>
            <w:noProof/>
            <w:webHidden/>
          </w:rPr>
          <w:fldChar w:fldCharType="separate"/>
        </w:r>
        <w:r w:rsidR="004F4724">
          <w:rPr>
            <w:noProof/>
            <w:webHidden/>
          </w:rPr>
          <w:t>43</w:t>
        </w:r>
        <w:r w:rsidR="004F4724">
          <w:rPr>
            <w:noProof/>
            <w:webHidden/>
          </w:rPr>
          <w:fldChar w:fldCharType="end"/>
        </w:r>
      </w:hyperlink>
    </w:p>
    <w:p w14:paraId="0BD89D70" w14:textId="57BA08AD"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15" w:history="1">
        <w:r w:rsidR="004F4724" w:rsidRPr="00705C40">
          <w:rPr>
            <w:rStyle w:val="Hyperlink"/>
            <w:noProof/>
          </w:rPr>
          <w:t>8.9</w:t>
        </w:r>
        <w:r w:rsidR="004F4724">
          <w:rPr>
            <w:rFonts w:asciiTheme="minorHAnsi" w:eastAsiaTheme="minorEastAsia" w:hAnsiTheme="minorHAnsi"/>
            <w:noProof/>
            <w:sz w:val="22"/>
            <w:lang w:eastAsia="de-CH"/>
          </w:rPr>
          <w:tab/>
        </w:r>
        <w:r w:rsidR="004F4724" w:rsidRPr="00705C40">
          <w:rPr>
            <w:rStyle w:val="Hyperlink"/>
            <w:noProof/>
          </w:rPr>
          <w:t>Kontext einfügen</w:t>
        </w:r>
        <w:r w:rsidR="004F4724">
          <w:rPr>
            <w:noProof/>
            <w:webHidden/>
          </w:rPr>
          <w:tab/>
        </w:r>
        <w:r w:rsidR="004F4724">
          <w:rPr>
            <w:noProof/>
            <w:webHidden/>
          </w:rPr>
          <w:fldChar w:fldCharType="begin"/>
        </w:r>
        <w:r w:rsidR="004F4724">
          <w:rPr>
            <w:noProof/>
            <w:webHidden/>
          </w:rPr>
          <w:instrText xml:space="preserve"> PAGEREF _Toc40881915 \h </w:instrText>
        </w:r>
        <w:r w:rsidR="004F4724">
          <w:rPr>
            <w:noProof/>
            <w:webHidden/>
          </w:rPr>
        </w:r>
        <w:r w:rsidR="004F4724">
          <w:rPr>
            <w:noProof/>
            <w:webHidden/>
          </w:rPr>
          <w:fldChar w:fldCharType="separate"/>
        </w:r>
        <w:r w:rsidR="004F4724">
          <w:rPr>
            <w:noProof/>
            <w:webHidden/>
          </w:rPr>
          <w:t>43</w:t>
        </w:r>
        <w:r w:rsidR="004F4724">
          <w:rPr>
            <w:noProof/>
            <w:webHidden/>
          </w:rPr>
          <w:fldChar w:fldCharType="end"/>
        </w:r>
      </w:hyperlink>
    </w:p>
    <w:p w14:paraId="101C9161" w14:textId="3414E1C5"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16" w:history="1">
        <w:r w:rsidR="004F4724" w:rsidRPr="00705C40">
          <w:rPr>
            <w:rStyle w:val="Hyperlink"/>
            <w:noProof/>
          </w:rPr>
          <w:t>8.10</w:t>
        </w:r>
        <w:r w:rsidR="004F4724">
          <w:rPr>
            <w:rFonts w:asciiTheme="minorHAnsi" w:eastAsiaTheme="minorEastAsia" w:hAnsiTheme="minorHAnsi"/>
            <w:noProof/>
            <w:sz w:val="22"/>
            <w:lang w:eastAsia="de-CH"/>
          </w:rPr>
          <w:tab/>
        </w:r>
        <w:r w:rsidR="004F4724" w:rsidRPr="00705C40">
          <w:rPr>
            <w:rStyle w:val="Hyperlink"/>
            <w:noProof/>
          </w:rPr>
          <w:t>Text einfügen</w:t>
        </w:r>
        <w:r w:rsidR="004F4724">
          <w:rPr>
            <w:noProof/>
            <w:webHidden/>
          </w:rPr>
          <w:tab/>
        </w:r>
        <w:r w:rsidR="004F4724">
          <w:rPr>
            <w:noProof/>
            <w:webHidden/>
          </w:rPr>
          <w:fldChar w:fldCharType="begin"/>
        </w:r>
        <w:r w:rsidR="004F4724">
          <w:rPr>
            <w:noProof/>
            <w:webHidden/>
          </w:rPr>
          <w:instrText xml:space="preserve"> PAGEREF _Toc40881916 \h </w:instrText>
        </w:r>
        <w:r w:rsidR="004F4724">
          <w:rPr>
            <w:noProof/>
            <w:webHidden/>
          </w:rPr>
        </w:r>
        <w:r w:rsidR="004F4724">
          <w:rPr>
            <w:noProof/>
            <w:webHidden/>
          </w:rPr>
          <w:fldChar w:fldCharType="separate"/>
        </w:r>
        <w:r w:rsidR="004F4724">
          <w:rPr>
            <w:noProof/>
            <w:webHidden/>
          </w:rPr>
          <w:t>44</w:t>
        </w:r>
        <w:r w:rsidR="004F4724">
          <w:rPr>
            <w:noProof/>
            <w:webHidden/>
          </w:rPr>
          <w:fldChar w:fldCharType="end"/>
        </w:r>
      </w:hyperlink>
    </w:p>
    <w:p w14:paraId="3301F8DA" w14:textId="033856E6"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17" w:history="1">
        <w:r w:rsidR="004F4724" w:rsidRPr="00705C40">
          <w:rPr>
            <w:rStyle w:val="Hyperlink"/>
            <w:noProof/>
          </w:rPr>
          <w:t>8.11</w:t>
        </w:r>
        <w:r w:rsidR="004F4724">
          <w:rPr>
            <w:rFonts w:asciiTheme="minorHAnsi" w:eastAsiaTheme="minorEastAsia" w:hAnsiTheme="minorHAnsi"/>
            <w:noProof/>
            <w:sz w:val="22"/>
            <w:lang w:eastAsia="de-CH"/>
          </w:rPr>
          <w:tab/>
        </w:r>
        <w:r w:rsidR="004F4724" w:rsidRPr="00705C40">
          <w:rPr>
            <w:rStyle w:val="Hyperlink"/>
            <w:noProof/>
          </w:rPr>
          <w:t>Bilder einfügen</w:t>
        </w:r>
        <w:r w:rsidR="004F4724">
          <w:rPr>
            <w:noProof/>
            <w:webHidden/>
          </w:rPr>
          <w:tab/>
        </w:r>
        <w:r w:rsidR="004F4724">
          <w:rPr>
            <w:noProof/>
            <w:webHidden/>
          </w:rPr>
          <w:fldChar w:fldCharType="begin"/>
        </w:r>
        <w:r w:rsidR="004F4724">
          <w:rPr>
            <w:noProof/>
            <w:webHidden/>
          </w:rPr>
          <w:instrText xml:space="preserve"> PAGEREF _Toc40881917 \h </w:instrText>
        </w:r>
        <w:r w:rsidR="004F4724">
          <w:rPr>
            <w:noProof/>
            <w:webHidden/>
          </w:rPr>
        </w:r>
        <w:r w:rsidR="004F4724">
          <w:rPr>
            <w:noProof/>
            <w:webHidden/>
          </w:rPr>
          <w:fldChar w:fldCharType="separate"/>
        </w:r>
        <w:r w:rsidR="004F4724">
          <w:rPr>
            <w:noProof/>
            <w:webHidden/>
          </w:rPr>
          <w:t>44</w:t>
        </w:r>
        <w:r w:rsidR="004F4724">
          <w:rPr>
            <w:noProof/>
            <w:webHidden/>
          </w:rPr>
          <w:fldChar w:fldCharType="end"/>
        </w:r>
      </w:hyperlink>
    </w:p>
    <w:p w14:paraId="6DB48907" w14:textId="062752B3"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18" w:history="1">
        <w:r w:rsidR="004F4724" w:rsidRPr="00705C40">
          <w:rPr>
            <w:rStyle w:val="Hyperlink"/>
            <w:noProof/>
            <w:lang w:val="de-DE"/>
          </w:rPr>
          <w:t>8.12</w:t>
        </w:r>
        <w:r w:rsidR="004F4724">
          <w:rPr>
            <w:rFonts w:asciiTheme="minorHAnsi" w:eastAsiaTheme="minorEastAsia" w:hAnsiTheme="minorHAnsi"/>
            <w:noProof/>
            <w:sz w:val="22"/>
            <w:lang w:eastAsia="de-CH"/>
          </w:rPr>
          <w:tab/>
        </w:r>
        <w:r w:rsidR="004F4724" w:rsidRPr="00705C40">
          <w:rPr>
            <w:rStyle w:val="Hyperlink"/>
            <w:noProof/>
            <w:lang w:val="de-DE"/>
          </w:rPr>
          <w:t>Komprimierung von 3D-Modellen</w:t>
        </w:r>
        <w:r w:rsidR="004F4724">
          <w:rPr>
            <w:noProof/>
            <w:webHidden/>
          </w:rPr>
          <w:tab/>
        </w:r>
        <w:r w:rsidR="004F4724">
          <w:rPr>
            <w:noProof/>
            <w:webHidden/>
          </w:rPr>
          <w:fldChar w:fldCharType="begin"/>
        </w:r>
        <w:r w:rsidR="004F4724">
          <w:rPr>
            <w:noProof/>
            <w:webHidden/>
          </w:rPr>
          <w:instrText xml:space="preserve"> PAGEREF _Toc40881918 \h </w:instrText>
        </w:r>
        <w:r w:rsidR="004F4724">
          <w:rPr>
            <w:noProof/>
            <w:webHidden/>
          </w:rPr>
        </w:r>
        <w:r w:rsidR="004F4724">
          <w:rPr>
            <w:noProof/>
            <w:webHidden/>
          </w:rPr>
          <w:fldChar w:fldCharType="separate"/>
        </w:r>
        <w:r w:rsidR="004F4724">
          <w:rPr>
            <w:noProof/>
            <w:webHidden/>
          </w:rPr>
          <w:t>45</w:t>
        </w:r>
        <w:r w:rsidR="004F4724">
          <w:rPr>
            <w:noProof/>
            <w:webHidden/>
          </w:rPr>
          <w:fldChar w:fldCharType="end"/>
        </w:r>
      </w:hyperlink>
    </w:p>
    <w:p w14:paraId="41F9B679" w14:textId="5FBA4BD3"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19" w:history="1">
        <w:r w:rsidR="004F4724" w:rsidRPr="00705C40">
          <w:rPr>
            <w:rStyle w:val="Hyperlink"/>
            <w:noProof/>
          </w:rPr>
          <w:t>8.13</w:t>
        </w:r>
        <w:r w:rsidR="004F4724">
          <w:rPr>
            <w:rFonts w:asciiTheme="minorHAnsi" w:eastAsiaTheme="minorEastAsia" w:hAnsiTheme="minorHAnsi"/>
            <w:noProof/>
            <w:sz w:val="22"/>
            <w:lang w:eastAsia="de-CH"/>
          </w:rPr>
          <w:tab/>
        </w:r>
        <w:r w:rsidR="004F4724" w:rsidRPr="00705C40">
          <w:rPr>
            <w:rStyle w:val="Hyperlink"/>
            <w:noProof/>
          </w:rPr>
          <w:t>Animationen einfügen</w:t>
        </w:r>
        <w:r w:rsidR="004F4724">
          <w:rPr>
            <w:noProof/>
            <w:webHidden/>
          </w:rPr>
          <w:tab/>
        </w:r>
        <w:r w:rsidR="004F4724">
          <w:rPr>
            <w:noProof/>
            <w:webHidden/>
          </w:rPr>
          <w:fldChar w:fldCharType="begin"/>
        </w:r>
        <w:r w:rsidR="004F4724">
          <w:rPr>
            <w:noProof/>
            <w:webHidden/>
          </w:rPr>
          <w:instrText xml:space="preserve"> PAGEREF _Toc40881919 \h </w:instrText>
        </w:r>
        <w:r w:rsidR="004F4724">
          <w:rPr>
            <w:noProof/>
            <w:webHidden/>
          </w:rPr>
        </w:r>
        <w:r w:rsidR="004F4724">
          <w:rPr>
            <w:noProof/>
            <w:webHidden/>
          </w:rPr>
          <w:fldChar w:fldCharType="separate"/>
        </w:r>
        <w:r w:rsidR="004F4724">
          <w:rPr>
            <w:noProof/>
            <w:webHidden/>
          </w:rPr>
          <w:t>47</w:t>
        </w:r>
        <w:r w:rsidR="004F4724">
          <w:rPr>
            <w:noProof/>
            <w:webHidden/>
          </w:rPr>
          <w:fldChar w:fldCharType="end"/>
        </w:r>
      </w:hyperlink>
    </w:p>
    <w:p w14:paraId="23DA0D36" w14:textId="3118BAA0"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20" w:history="1">
        <w:r w:rsidR="004F4724" w:rsidRPr="00705C40">
          <w:rPr>
            <w:rStyle w:val="Hyperlink"/>
            <w:noProof/>
          </w:rPr>
          <w:t>8.14</w:t>
        </w:r>
        <w:r w:rsidR="004F4724">
          <w:rPr>
            <w:rFonts w:asciiTheme="minorHAnsi" w:eastAsiaTheme="minorEastAsia" w:hAnsiTheme="minorHAnsi"/>
            <w:noProof/>
            <w:sz w:val="22"/>
            <w:lang w:eastAsia="de-CH"/>
          </w:rPr>
          <w:tab/>
        </w:r>
        <w:r w:rsidR="004F4724" w:rsidRPr="00705C40">
          <w:rPr>
            <w:rStyle w:val="Hyperlink"/>
            <w:noProof/>
          </w:rPr>
          <w:t>Animationen mit gltf</w:t>
        </w:r>
        <w:r w:rsidR="004F4724">
          <w:rPr>
            <w:noProof/>
            <w:webHidden/>
          </w:rPr>
          <w:tab/>
        </w:r>
        <w:r w:rsidR="004F4724">
          <w:rPr>
            <w:noProof/>
            <w:webHidden/>
          </w:rPr>
          <w:fldChar w:fldCharType="begin"/>
        </w:r>
        <w:r w:rsidR="004F4724">
          <w:rPr>
            <w:noProof/>
            <w:webHidden/>
          </w:rPr>
          <w:instrText xml:space="preserve"> PAGEREF _Toc40881920 \h </w:instrText>
        </w:r>
        <w:r w:rsidR="004F4724">
          <w:rPr>
            <w:noProof/>
            <w:webHidden/>
          </w:rPr>
        </w:r>
        <w:r w:rsidR="004F4724">
          <w:rPr>
            <w:noProof/>
            <w:webHidden/>
          </w:rPr>
          <w:fldChar w:fldCharType="separate"/>
        </w:r>
        <w:r w:rsidR="004F4724">
          <w:rPr>
            <w:noProof/>
            <w:webHidden/>
          </w:rPr>
          <w:t>47</w:t>
        </w:r>
        <w:r w:rsidR="004F4724">
          <w:rPr>
            <w:noProof/>
            <w:webHidden/>
          </w:rPr>
          <w:fldChar w:fldCharType="end"/>
        </w:r>
      </w:hyperlink>
    </w:p>
    <w:p w14:paraId="7F398E81" w14:textId="45F0A38E"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21" w:history="1">
        <w:r w:rsidR="004F4724" w:rsidRPr="00705C40">
          <w:rPr>
            <w:rStyle w:val="Hyperlink"/>
            <w:noProof/>
          </w:rPr>
          <w:t>8.15</w:t>
        </w:r>
        <w:r w:rsidR="004F4724">
          <w:rPr>
            <w:rFonts w:asciiTheme="minorHAnsi" w:eastAsiaTheme="minorEastAsia" w:hAnsiTheme="minorHAnsi"/>
            <w:noProof/>
            <w:sz w:val="22"/>
            <w:lang w:eastAsia="de-CH"/>
          </w:rPr>
          <w:tab/>
        </w:r>
        <w:r w:rsidR="004F4724" w:rsidRPr="00705C40">
          <w:rPr>
            <w:rStyle w:val="Hyperlink"/>
            <w:noProof/>
          </w:rPr>
          <w:t>Interaktionen</w:t>
        </w:r>
        <w:r w:rsidR="004F4724">
          <w:rPr>
            <w:noProof/>
            <w:webHidden/>
          </w:rPr>
          <w:tab/>
        </w:r>
        <w:r w:rsidR="004F4724">
          <w:rPr>
            <w:noProof/>
            <w:webHidden/>
          </w:rPr>
          <w:fldChar w:fldCharType="begin"/>
        </w:r>
        <w:r w:rsidR="004F4724">
          <w:rPr>
            <w:noProof/>
            <w:webHidden/>
          </w:rPr>
          <w:instrText xml:space="preserve"> PAGEREF _Toc40881921 \h </w:instrText>
        </w:r>
        <w:r w:rsidR="004F4724">
          <w:rPr>
            <w:noProof/>
            <w:webHidden/>
          </w:rPr>
        </w:r>
        <w:r w:rsidR="004F4724">
          <w:rPr>
            <w:noProof/>
            <w:webHidden/>
          </w:rPr>
          <w:fldChar w:fldCharType="separate"/>
        </w:r>
        <w:r w:rsidR="004F4724">
          <w:rPr>
            <w:noProof/>
            <w:webHidden/>
          </w:rPr>
          <w:t>49</w:t>
        </w:r>
        <w:r w:rsidR="004F4724">
          <w:rPr>
            <w:noProof/>
            <w:webHidden/>
          </w:rPr>
          <w:fldChar w:fldCharType="end"/>
        </w:r>
      </w:hyperlink>
    </w:p>
    <w:p w14:paraId="5E1CEC6A" w14:textId="60B02616"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22" w:history="1">
        <w:r w:rsidR="004F4724" w:rsidRPr="00705C40">
          <w:rPr>
            <w:rStyle w:val="Hyperlink"/>
            <w:noProof/>
            <w:lang w:val="fr-CH"/>
          </w:rPr>
          <w:t>8.15.1</w:t>
        </w:r>
        <w:r w:rsidR="004F4724">
          <w:rPr>
            <w:rFonts w:asciiTheme="minorHAnsi" w:eastAsiaTheme="minorEastAsia" w:hAnsiTheme="minorHAnsi"/>
            <w:noProof/>
            <w:lang w:eastAsia="de-CH"/>
          </w:rPr>
          <w:tab/>
        </w:r>
        <w:r w:rsidR="004F4724" w:rsidRPr="00705C40">
          <w:rPr>
            <w:rStyle w:val="Hyperlink"/>
            <w:noProof/>
            <w:lang w:val="fr-CH"/>
          </w:rPr>
          <w:t>Interaktion Link</w:t>
        </w:r>
        <w:r w:rsidR="004F4724">
          <w:rPr>
            <w:noProof/>
            <w:webHidden/>
          </w:rPr>
          <w:tab/>
        </w:r>
        <w:r w:rsidR="004F4724">
          <w:rPr>
            <w:noProof/>
            <w:webHidden/>
          </w:rPr>
          <w:fldChar w:fldCharType="begin"/>
        </w:r>
        <w:r w:rsidR="004F4724">
          <w:rPr>
            <w:noProof/>
            <w:webHidden/>
          </w:rPr>
          <w:instrText xml:space="preserve"> PAGEREF _Toc40881922 \h </w:instrText>
        </w:r>
        <w:r w:rsidR="004F4724">
          <w:rPr>
            <w:noProof/>
            <w:webHidden/>
          </w:rPr>
        </w:r>
        <w:r w:rsidR="004F4724">
          <w:rPr>
            <w:noProof/>
            <w:webHidden/>
          </w:rPr>
          <w:fldChar w:fldCharType="separate"/>
        </w:r>
        <w:r w:rsidR="004F4724">
          <w:rPr>
            <w:noProof/>
            <w:webHidden/>
          </w:rPr>
          <w:t>49</w:t>
        </w:r>
        <w:r w:rsidR="004F4724">
          <w:rPr>
            <w:noProof/>
            <w:webHidden/>
          </w:rPr>
          <w:fldChar w:fldCharType="end"/>
        </w:r>
      </w:hyperlink>
    </w:p>
    <w:p w14:paraId="16A67A99" w14:textId="7A488D8B" w:rsidR="004F4724" w:rsidRDefault="006C6C1D">
      <w:pPr>
        <w:pStyle w:val="Verzeichnis3"/>
        <w:tabs>
          <w:tab w:val="left" w:pos="1320"/>
          <w:tab w:val="right" w:leader="dot" w:pos="9062"/>
        </w:tabs>
        <w:rPr>
          <w:rFonts w:asciiTheme="minorHAnsi" w:eastAsiaTheme="minorEastAsia" w:hAnsiTheme="minorHAnsi"/>
          <w:noProof/>
          <w:lang w:eastAsia="de-CH"/>
        </w:rPr>
      </w:pPr>
      <w:hyperlink w:anchor="_Toc40881923" w:history="1">
        <w:r w:rsidR="004F4724" w:rsidRPr="00705C40">
          <w:rPr>
            <w:rStyle w:val="Hyperlink"/>
            <w:noProof/>
          </w:rPr>
          <w:t>8.15.2</w:t>
        </w:r>
        <w:r w:rsidR="004F4724">
          <w:rPr>
            <w:rFonts w:asciiTheme="minorHAnsi" w:eastAsiaTheme="minorEastAsia" w:hAnsiTheme="minorHAnsi"/>
            <w:noProof/>
            <w:lang w:eastAsia="de-CH"/>
          </w:rPr>
          <w:tab/>
        </w:r>
        <w:r w:rsidR="004F4724" w:rsidRPr="00705C40">
          <w:rPr>
            <w:rStyle w:val="Hyperlink"/>
            <w:noProof/>
          </w:rPr>
          <w:t>Interaktion mit Sprechblase</w:t>
        </w:r>
        <w:r w:rsidR="004F4724">
          <w:rPr>
            <w:noProof/>
            <w:webHidden/>
          </w:rPr>
          <w:tab/>
        </w:r>
        <w:r w:rsidR="004F4724">
          <w:rPr>
            <w:noProof/>
            <w:webHidden/>
          </w:rPr>
          <w:fldChar w:fldCharType="begin"/>
        </w:r>
        <w:r w:rsidR="004F4724">
          <w:rPr>
            <w:noProof/>
            <w:webHidden/>
          </w:rPr>
          <w:instrText xml:space="preserve"> PAGEREF _Toc40881923 \h </w:instrText>
        </w:r>
        <w:r w:rsidR="004F4724">
          <w:rPr>
            <w:noProof/>
            <w:webHidden/>
          </w:rPr>
        </w:r>
        <w:r w:rsidR="004F4724">
          <w:rPr>
            <w:noProof/>
            <w:webHidden/>
          </w:rPr>
          <w:fldChar w:fldCharType="separate"/>
        </w:r>
        <w:r w:rsidR="004F4724">
          <w:rPr>
            <w:noProof/>
            <w:webHidden/>
          </w:rPr>
          <w:t>51</w:t>
        </w:r>
        <w:r w:rsidR="004F4724">
          <w:rPr>
            <w:noProof/>
            <w:webHidden/>
          </w:rPr>
          <w:fldChar w:fldCharType="end"/>
        </w:r>
      </w:hyperlink>
    </w:p>
    <w:p w14:paraId="0BB9FC21" w14:textId="7DE000F6" w:rsidR="004F4724" w:rsidRDefault="006C6C1D">
      <w:pPr>
        <w:pStyle w:val="Verzeichnis1"/>
        <w:rPr>
          <w:rFonts w:asciiTheme="minorHAnsi" w:eastAsiaTheme="minorEastAsia" w:hAnsiTheme="minorHAnsi"/>
          <w:lang w:eastAsia="de-CH"/>
        </w:rPr>
      </w:pPr>
      <w:hyperlink w:anchor="_Toc40881924" w:history="1">
        <w:r w:rsidR="004F4724" w:rsidRPr="00705C40">
          <w:rPr>
            <w:rStyle w:val="Hyperlink"/>
          </w:rPr>
          <w:t>9</w:t>
        </w:r>
        <w:r w:rsidR="004F4724">
          <w:rPr>
            <w:rFonts w:asciiTheme="minorHAnsi" w:eastAsiaTheme="minorEastAsia" w:hAnsiTheme="minorHAnsi"/>
            <w:lang w:eastAsia="de-CH"/>
          </w:rPr>
          <w:tab/>
        </w:r>
        <w:r w:rsidR="004F4724" w:rsidRPr="00705C40">
          <w:rPr>
            <w:rStyle w:val="Hyperlink"/>
          </w:rPr>
          <w:t>Kontrollieren</w:t>
        </w:r>
        <w:r w:rsidR="004F4724">
          <w:rPr>
            <w:webHidden/>
          </w:rPr>
          <w:tab/>
        </w:r>
        <w:r w:rsidR="004F4724">
          <w:rPr>
            <w:webHidden/>
          </w:rPr>
          <w:fldChar w:fldCharType="begin"/>
        </w:r>
        <w:r w:rsidR="004F4724">
          <w:rPr>
            <w:webHidden/>
          </w:rPr>
          <w:instrText xml:space="preserve"> PAGEREF _Toc40881924 \h </w:instrText>
        </w:r>
        <w:r w:rsidR="004F4724">
          <w:rPr>
            <w:webHidden/>
          </w:rPr>
        </w:r>
        <w:r w:rsidR="004F4724">
          <w:rPr>
            <w:webHidden/>
          </w:rPr>
          <w:fldChar w:fldCharType="separate"/>
        </w:r>
        <w:r w:rsidR="004F4724">
          <w:rPr>
            <w:webHidden/>
          </w:rPr>
          <w:t>53</w:t>
        </w:r>
        <w:r w:rsidR="004F4724">
          <w:rPr>
            <w:webHidden/>
          </w:rPr>
          <w:fldChar w:fldCharType="end"/>
        </w:r>
      </w:hyperlink>
    </w:p>
    <w:p w14:paraId="790A2878" w14:textId="07F75CC7"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25" w:history="1">
        <w:r w:rsidR="004F4724" w:rsidRPr="00705C40">
          <w:rPr>
            <w:rStyle w:val="Hyperlink"/>
            <w:noProof/>
          </w:rPr>
          <w:t>9.1</w:t>
        </w:r>
        <w:r w:rsidR="004F4724">
          <w:rPr>
            <w:rFonts w:asciiTheme="minorHAnsi" w:eastAsiaTheme="minorEastAsia" w:hAnsiTheme="minorHAnsi"/>
            <w:noProof/>
            <w:sz w:val="22"/>
            <w:lang w:eastAsia="de-CH"/>
          </w:rPr>
          <w:tab/>
        </w:r>
        <w:r w:rsidR="004F4724" w:rsidRPr="00705C40">
          <w:rPr>
            <w:rStyle w:val="Hyperlink"/>
            <w:noProof/>
          </w:rPr>
          <w:t>Testprotokoll</w:t>
        </w:r>
        <w:r w:rsidR="004F4724">
          <w:rPr>
            <w:noProof/>
            <w:webHidden/>
          </w:rPr>
          <w:tab/>
        </w:r>
        <w:r w:rsidR="004F4724">
          <w:rPr>
            <w:noProof/>
            <w:webHidden/>
          </w:rPr>
          <w:fldChar w:fldCharType="begin"/>
        </w:r>
        <w:r w:rsidR="004F4724">
          <w:rPr>
            <w:noProof/>
            <w:webHidden/>
          </w:rPr>
          <w:instrText xml:space="preserve"> PAGEREF _Toc40881925 \h </w:instrText>
        </w:r>
        <w:r w:rsidR="004F4724">
          <w:rPr>
            <w:noProof/>
            <w:webHidden/>
          </w:rPr>
        </w:r>
        <w:r w:rsidR="004F4724">
          <w:rPr>
            <w:noProof/>
            <w:webHidden/>
          </w:rPr>
          <w:fldChar w:fldCharType="separate"/>
        </w:r>
        <w:r w:rsidR="004F4724">
          <w:rPr>
            <w:noProof/>
            <w:webHidden/>
          </w:rPr>
          <w:t>53</w:t>
        </w:r>
        <w:r w:rsidR="004F4724">
          <w:rPr>
            <w:noProof/>
            <w:webHidden/>
          </w:rPr>
          <w:fldChar w:fldCharType="end"/>
        </w:r>
      </w:hyperlink>
    </w:p>
    <w:p w14:paraId="15BF836D" w14:textId="2AC08D95"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26" w:history="1">
        <w:r w:rsidR="004F4724" w:rsidRPr="00705C40">
          <w:rPr>
            <w:rStyle w:val="Hyperlink"/>
            <w:noProof/>
          </w:rPr>
          <w:t>9.2</w:t>
        </w:r>
        <w:r w:rsidR="004F4724">
          <w:rPr>
            <w:rFonts w:asciiTheme="minorHAnsi" w:eastAsiaTheme="minorEastAsia" w:hAnsiTheme="minorHAnsi"/>
            <w:noProof/>
            <w:sz w:val="22"/>
            <w:lang w:eastAsia="de-CH"/>
          </w:rPr>
          <w:tab/>
        </w:r>
        <w:r w:rsidR="004F4724" w:rsidRPr="00705C40">
          <w:rPr>
            <w:rStyle w:val="Hyperlink"/>
            <w:noProof/>
          </w:rPr>
          <w:t>Testbericht</w:t>
        </w:r>
        <w:r w:rsidR="004F4724">
          <w:rPr>
            <w:noProof/>
            <w:webHidden/>
          </w:rPr>
          <w:tab/>
        </w:r>
        <w:r w:rsidR="004F4724">
          <w:rPr>
            <w:noProof/>
            <w:webHidden/>
          </w:rPr>
          <w:fldChar w:fldCharType="begin"/>
        </w:r>
        <w:r w:rsidR="004F4724">
          <w:rPr>
            <w:noProof/>
            <w:webHidden/>
          </w:rPr>
          <w:instrText xml:space="preserve"> PAGEREF _Toc40881926 \h </w:instrText>
        </w:r>
        <w:r w:rsidR="004F4724">
          <w:rPr>
            <w:noProof/>
            <w:webHidden/>
          </w:rPr>
        </w:r>
        <w:r w:rsidR="004F4724">
          <w:rPr>
            <w:noProof/>
            <w:webHidden/>
          </w:rPr>
          <w:fldChar w:fldCharType="separate"/>
        </w:r>
        <w:r w:rsidR="004F4724">
          <w:rPr>
            <w:noProof/>
            <w:webHidden/>
          </w:rPr>
          <w:t>53</w:t>
        </w:r>
        <w:r w:rsidR="004F4724">
          <w:rPr>
            <w:noProof/>
            <w:webHidden/>
          </w:rPr>
          <w:fldChar w:fldCharType="end"/>
        </w:r>
      </w:hyperlink>
    </w:p>
    <w:p w14:paraId="6F219B93" w14:textId="75F1B57F" w:rsidR="004F4724" w:rsidRDefault="006C6C1D">
      <w:pPr>
        <w:pStyle w:val="Verzeichnis1"/>
        <w:rPr>
          <w:rFonts w:asciiTheme="minorHAnsi" w:eastAsiaTheme="minorEastAsia" w:hAnsiTheme="minorHAnsi"/>
          <w:lang w:eastAsia="de-CH"/>
        </w:rPr>
      </w:pPr>
      <w:hyperlink w:anchor="_Toc40881927" w:history="1">
        <w:r w:rsidR="004F4724" w:rsidRPr="00705C40">
          <w:rPr>
            <w:rStyle w:val="Hyperlink"/>
          </w:rPr>
          <w:t>10</w:t>
        </w:r>
        <w:r w:rsidR="004F4724">
          <w:rPr>
            <w:rFonts w:asciiTheme="minorHAnsi" w:eastAsiaTheme="minorEastAsia" w:hAnsiTheme="minorHAnsi"/>
            <w:lang w:eastAsia="de-CH"/>
          </w:rPr>
          <w:tab/>
        </w:r>
        <w:r w:rsidR="004F4724" w:rsidRPr="00705C40">
          <w:rPr>
            <w:rStyle w:val="Hyperlink"/>
          </w:rPr>
          <w:t>Reflexion</w:t>
        </w:r>
        <w:r w:rsidR="004F4724">
          <w:rPr>
            <w:webHidden/>
          </w:rPr>
          <w:tab/>
        </w:r>
        <w:r w:rsidR="004F4724">
          <w:rPr>
            <w:webHidden/>
          </w:rPr>
          <w:fldChar w:fldCharType="begin"/>
        </w:r>
        <w:r w:rsidR="004F4724">
          <w:rPr>
            <w:webHidden/>
          </w:rPr>
          <w:instrText xml:space="preserve"> PAGEREF _Toc40881927 \h </w:instrText>
        </w:r>
        <w:r w:rsidR="004F4724">
          <w:rPr>
            <w:webHidden/>
          </w:rPr>
        </w:r>
        <w:r w:rsidR="004F4724">
          <w:rPr>
            <w:webHidden/>
          </w:rPr>
          <w:fldChar w:fldCharType="separate"/>
        </w:r>
        <w:r w:rsidR="004F4724">
          <w:rPr>
            <w:webHidden/>
          </w:rPr>
          <w:t>54</w:t>
        </w:r>
        <w:r w:rsidR="004F4724">
          <w:rPr>
            <w:webHidden/>
          </w:rPr>
          <w:fldChar w:fldCharType="end"/>
        </w:r>
      </w:hyperlink>
    </w:p>
    <w:p w14:paraId="775A5255" w14:textId="76B2D97C" w:rsidR="004F4724" w:rsidRDefault="006C6C1D">
      <w:pPr>
        <w:pStyle w:val="Verzeichnis1"/>
        <w:rPr>
          <w:rFonts w:asciiTheme="minorHAnsi" w:eastAsiaTheme="minorEastAsia" w:hAnsiTheme="minorHAnsi"/>
          <w:lang w:eastAsia="de-CH"/>
        </w:rPr>
      </w:pPr>
      <w:hyperlink w:anchor="_Toc40881928" w:history="1">
        <w:r w:rsidR="004F4724" w:rsidRPr="00705C40">
          <w:rPr>
            <w:rStyle w:val="Hyperlink"/>
          </w:rPr>
          <w:t>11</w:t>
        </w:r>
        <w:r w:rsidR="004F4724">
          <w:rPr>
            <w:rFonts w:asciiTheme="minorHAnsi" w:eastAsiaTheme="minorEastAsia" w:hAnsiTheme="minorHAnsi"/>
            <w:lang w:eastAsia="de-CH"/>
          </w:rPr>
          <w:tab/>
        </w:r>
        <w:r w:rsidR="004F4724" w:rsidRPr="00705C40">
          <w:rPr>
            <w:rStyle w:val="Hyperlink"/>
          </w:rPr>
          <w:t>Glossar</w:t>
        </w:r>
        <w:r w:rsidR="004F4724">
          <w:rPr>
            <w:webHidden/>
          </w:rPr>
          <w:tab/>
        </w:r>
        <w:r w:rsidR="004F4724">
          <w:rPr>
            <w:webHidden/>
          </w:rPr>
          <w:fldChar w:fldCharType="begin"/>
        </w:r>
        <w:r w:rsidR="004F4724">
          <w:rPr>
            <w:webHidden/>
          </w:rPr>
          <w:instrText xml:space="preserve"> PAGEREF _Toc40881928 \h </w:instrText>
        </w:r>
        <w:r w:rsidR="004F4724">
          <w:rPr>
            <w:webHidden/>
          </w:rPr>
        </w:r>
        <w:r w:rsidR="004F4724">
          <w:rPr>
            <w:webHidden/>
          </w:rPr>
          <w:fldChar w:fldCharType="separate"/>
        </w:r>
        <w:r w:rsidR="004F4724">
          <w:rPr>
            <w:webHidden/>
          </w:rPr>
          <w:t>55</w:t>
        </w:r>
        <w:r w:rsidR="004F4724">
          <w:rPr>
            <w:webHidden/>
          </w:rPr>
          <w:fldChar w:fldCharType="end"/>
        </w:r>
      </w:hyperlink>
    </w:p>
    <w:p w14:paraId="5F157180" w14:textId="31A8AA92" w:rsidR="004F4724" w:rsidRDefault="006C6C1D">
      <w:pPr>
        <w:pStyle w:val="Verzeichnis1"/>
        <w:rPr>
          <w:rFonts w:asciiTheme="minorHAnsi" w:eastAsiaTheme="minorEastAsia" w:hAnsiTheme="minorHAnsi"/>
          <w:lang w:eastAsia="de-CH"/>
        </w:rPr>
      </w:pPr>
      <w:hyperlink w:anchor="_Toc40881929" w:history="1">
        <w:r w:rsidR="004F4724" w:rsidRPr="00705C40">
          <w:rPr>
            <w:rStyle w:val="Hyperlink"/>
          </w:rPr>
          <w:t>12</w:t>
        </w:r>
        <w:r w:rsidR="004F4724">
          <w:rPr>
            <w:rFonts w:asciiTheme="minorHAnsi" w:eastAsiaTheme="minorEastAsia" w:hAnsiTheme="minorHAnsi"/>
            <w:lang w:eastAsia="de-CH"/>
          </w:rPr>
          <w:tab/>
        </w:r>
        <w:r w:rsidR="004F4724" w:rsidRPr="00705C40">
          <w:rPr>
            <w:rStyle w:val="Hyperlink"/>
          </w:rPr>
          <w:t>Tabellenverzeichnis</w:t>
        </w:r>
        <w:r w:rsidR="004F4724">
          <w:rPr>
            <w:webHidden/>
          </w:rPr>
          <w:tab/>
        </w:r>
        <w:r w:rsidR="004F4724">
          <w:rPr>
            <w:webHidden/>
          </w:rPr>
          <w:fldChar w:fldCharType="begin"/>
        </w:r>
        <w:r w:rsidR="004F4724">
          <w:rPr>
            <w:webHidden/>
          </w:rPr>
          <w:instrText xml:space="preserve"> PAGEREF _Toc40881929 \h </w:instrText>
        </w:r>
        <w:r w:rsidR="004F4724">
          <w:rPr>
            <w:webHidden/>
          </w:rPr>
        </w:r>
        <w:r w:rsidR="004F4724">
          <w:rPr>
            <w:webHidden/>
          </w:rPr>
          <w:fldChar w:fldCharType="separate"/>
        </w:r>
        <w:r w:rsidR="004F4724">
          <w:rPr>
            <w:webHidden/>
          </w:rPr>
          <w:t>56</w:t>
        </w:r>
        <w:r w:rsidR="004F4724">
          <w:rPr>
            <w:webHidden/>
          </w:rPr>
          <w:fldChar w:fldCharType="end"/>
        </w:r>
      </w:hyperlink>
    </w:p>
    <w:p w14:paraId="54B0279F" w14:textId="12B433E3" w:rsidR="004F4724" w:rsidRDefault="006C6C1D">
      <w:pPr>
        <w:pStyle w:val="Verzeichnis1"/>
        <w:rPr>
          <w:rFonts w:asciiTheme="minorHAnsi" w:eastAsiaTheme="minorEastAsia" w:hAnsiTheme="minorHAnsi"/>
          <w:lang w:eastAsia="de-CH"/>
        </w:rPr>
      </w:pPr>
      <w:hyperlink w:anchor="_Toc40881930" w:history="1">
        <w:r w:rsidR="004F4724" w:rsidRPr="00705C40">
          <w:rPr>
            <w:rStyle w:val="Hyperlink"/>
          </w:rPr>
          <w:t>13</w:t>
        </w:r>
        <w:r w:rsidR="004F4724">
          <w:rPr>
            <w:rFonts w:asciiTheme="minorHAnsi" w:eastAsiaTheme="minorEastAsia" w:hAnsiTheme="minorHAnsi"/>
            <w:lang w:eastAsia="de-CH"/>
          </w:rPr>
          <w:tab/>
        </w:r>
        <w:r w:rsidR="004F4724" w:rsidRPr="00705C40">
          <w:rPr>
            <w:rStyle w:val="Hyperlink"/>
          </w:rPr>
          <w:t>Quellenverzeichnis</w:t>
        </w:r>
        <w:r w:rsidR="004F4724">
          <w:rPr>
            <w:webHidden/>
          </w:rPr>
          <w:tab/>
        </w:r>
        <w:r w:rsidR="004F4724">
          <w:rPr>
            <w:webHidden/>
          </w:rPr>
          <w:fldChar w:fldCharType="begin"/>
        </w:r>
        <w:r w:rsidR="004F4724">
          <w:rPr>
            <w:webHidden/>
          </w:rPr>
          <w:instrText xml:space="preserve"> PAGEREF _Toc40881930 \h </w:instrText>
        </w:r>
        <w:r w:rsidR="004F4724">
          <w:rPr>
            <w:webHidden/>
          </w:rPr>
        </w:r>
        <w:r w:rsidR="004F4724">
          <w:rPr>
            <w:webHidden/>
          </w:rPr>
          <w:fldChar w:fldCharType="separate"/>
        </w:r>
        <w:r w:rsidR="004F4724">
          <w:rPr>
            <w:webHidden/>
          </w:rPr>
          <w:t>58</w:t>
        </w:r>
        <w:r w:rsidR="004F4724">
          <w:rPr>
            <w:webHidden/>
          </w:rPr>
          <w:fldChar w:fldCharType="end"/>
        </w:r>
      </w:hyperlink>
    </w:p>
    <w:p w14:paraId="04ECDCBA" w14:textId="1EB44A7C" w:rsidR="004F4724" w:rsidRDefault="006C6C1D">
      <w:pPr>
        <w:pStyle w:val="Verzeichnis1"/>
        <w:rPr>
          <w:rFonts w:asciiTheme="minorHAnsi" w:eastAsiaTheme="minorEastAsia" w:hAnsiTheme="minorHAnsi"/>
          <w:lang w:eastAsia="de-CH"/>
        </w:rPr>
      </w:pPr>
      <w:hyperlink w:anchor="_Toc40881931" w:history="1">
        <w:r w:rsidR="004F4724" w:rsidRPr="00705C40">
          <w:rPr>
            <w:rStyle w:val="Hyperlink"/>
          </w:rPr>
          <w:t>14</w:t>
        </w:r>
        <w:r w:rsidR="004F4724">
          <w:rPr>
            <w:rFonts w:asciiTheme="minorHAnsi" w:eastAsiaTheme="minorEastAsia" w:hAnsiTheme="minorHAnsi"/>
            <w:lang w:eastAsia="de-CH"/>
          </w:rPr>
          <w:tab/>
        </w:r>
        <w:r w:rsidR="004F4724" w:rsidRPr="00705C40">
          <w:rPr>
            <w:rStyle w:val="Hyperlink"/>
          </w:rPr>
          <w:t>Stichwortverzeichnis</w:t>
        </w:r>
        <w:r w:rsidR="004F4724">
          <w:rPr>
            <w:webHidden/>
          </w:rPr>
          <w:tab/>
        </w:r>
        <w:r w:rsidR="004F4724">
          <w:rPr>
            <w:webHidden/>
          </w:rPr>
          <w:fldChar w:fldCharType="begin"/>
        </w:r>
        <w:r w:rsidR="004F4724">
          <w:rPr>
            <w:webHidden/>
          </w:rPr>
          <w:instrText xml:space="preserve"> PAGEREF _Toc40881931 \h </w:instrText>
        </w:r>
        <w:r w:rsidR="004F4724">
          <w:rPr>
            <w:webHidden/>
          </w:rPr>
        </w:r>
        <w:r w:rsidR="004F4724">
          <w:rPr>
            <w:webHidden/>
          </w:rPr>
          <w:fldChar w:fldCharType="separate"/>
        </w:r>
        <w:r w:rsidR="004F4724">
          <w:rPr>
            <w:webHidden/>
          </w:rPr>
          <w:t>59</w:t>
        </w:r>
        <w:r w:rsidR="004F4724">
          <w:rPr>
            <w:webHidden/>
          </w:rPr>
          <w:fldChar w:fldCharType="end"/>
        </w:r>
      </w:hyperlink>
    </w:p>
    <w:p w14:paraId="0DDC7682" w14:textId="00F452A1" w:rsidR="004F4724" w:rsidRDefault="006C6C1D">
      <w:pPr>
        <w:pStyle w:val="Verzeichnis1"/>
        <w:rPr>
          <w:rFonts w:asciiTheme="minorHAnsi" w:eastAsiaTheme="minorEastAsia" w:hAnsiTheme="minorHAnsi"/>
          <w:lang w:eastAsia="de-CH"/>
        </w:rPr>
      </w:pPr>
      <w:hyperlink w:anchor="_Toc40881932" w:history="1">
        <w:r w:rsidR="004F4724" w:rsidRPr="00705C40">
          <w:rPr>
            <w:rStyle w:val="Hyperlink"/>
          </w:rPr>
          <w:t>15</w:t>
        </w:r>
        <w:r w:rsidR="004F4724">
          <w:rPr>
            <w:rFonts w:asciiTheme="minorHAnsi" w:eastAsiaTheme="minorEastAsia" w:hAnsiTheme="minorHAnsi"/>
            <w:lang w:eastAsia="de-CH"/>
          </w:rPr>
          <w:tab/>
        </w:r>
        <w:r w:rsidR="004F4724" w:rsidRPr="00705C40">
          <w:rPr>
            <w:rStyle w:val="Hyperlink"/>
          </w:rPr>
          <w:t>Anhang</w:t>
        </w:r>
        <w:r w:rsidR="004F4724">
          <w:rPr>
            <w:webHidden/>
          </w:rPr>
          <w:tab/>
        </w:r>
        <w:r w:rsidR="004F4724">
          <w:rPr>
            <w:webHidden/>
          </w:rPr>
          <w:fldChar w:fldCharType="begin"/>
        </w:r>
        <w:r w:rsidR="004F4724">
          <w:rPr>
            <w:webHidden/>
          </w:rPr>
          <w:instrText xml:space="preserve"> PAGEREF _Toc40881932 \h </w:instrText>
        </w:r>
        <w:r w:rsidR="004F4724">
          <w:rPr>
            <w:webHidden/>
          </w:rPr>
        </w:r>
        <w:r w:rsidR="004F4724">
          <w:rPr>
            <w:webHidden/>
          </w:rPr>
          <w:fldChar w:fldCharType="separate"/>
        </w:r>
        <w:r w:rsidR="004F4724">
          <w:rPr>
            <w:webHidden/>
          </w:rPr>
          <w:t>60</w:t>
        </w:r>
        <w:r w:rsidR="004F4724">
          <w:rPr>
            <w:webHidden/>
          </w:rPr>
          <w:fldChar w:fldCharType="end"/>
        </w:r>
      </w:hyperlink>
    </w:p>
    <w:p w14:paraId="5DBB0FC6" w14:textId="64DE80F4" w:rsidR="004F4724" w:rsidRDefault="006C6C1D">
      <w:pPr>
        <w:pStyle w:val="Verzeichnis2"/>
        <w:tabs>
          <w:tab w:val="left" w:pos="880"/>
          <w:tab w:val="right" w:leader="dot" w:pos="9062"/>
        </w:tabs>
        <w:rPr>
          <w:rFonts w:asciiTheme="minorHAnsi" w:eastAsiaTheme="minorEastAsia" w:hAnsiTheme="minorHAnsi"/>
          <w:noProof/>
          <w:sz w:val="22"/>
          <w:lang w:eastAsia="de-CH"/>
        </w:rPr>
      </w:pPr>
      <w:hyperlink w:anchor="_Toc40881933" w:history="1">
        <w:r w:rsidR="004F4724" w:rsidRPr="00705C40">
          <w:rPr>
            <w:rStyle w:val="Hyperlink"/>
            <w:noProof/>
          </w:rPr>
          <w:t>15.1</w:t>
        </w:r>
        <w:r w:rsidR="004F4724">
          <w:rPr>
            <w:rFonts w:asciiTheme="minorHAnsi" w:eastAsiaTheme="minorEastAsia" w:hAnsiTheme="minorHAnsi"/>
            <w:noProof/>
            <w:sz w:val="22"/>
            <w:lang w:eastAsia="de-CH"/>
          </w:rPr>
          <w:tab/>
        </w:r>
        <w:r w:rsidR="004F4724" w:rsidRPr="00705C40">
          <w:rPr>
            <w:rStyle w:val="Hyperlink"/>
            <w:noProof/>
          </w:rPr>
          <w:t>Kompletter Code</w:t>
        </w:r>
        <w:r w:rsidR="004F4724">
          <w:rPr>
            <w:noProof/>
            <w:webHidden/>
          </w:rPr>
          <w:tab/>
        </w:r>
        <w:r w:rsidR="004F4724">
          <w:rPr>
            <w:noProof/>
            <w:webHidden/>
          </w:rPr>
          <w:fldChar w:fldCharType="begin"/>
        </w:r>
        <w:r w:rsidR="004F4724">
          <w:rPr>
            <w:noProof/>
            <w:webHidden/>
          </w:rPr>
          <w:instrText xml:space="preserve"> PAGEREF _Toc40881933 \h </w:instrText>
        </w:r>
        <w:r w:rsidR="004F4724">
          <w:rPr>
            <w:noProof/>
            <w:webHidden/>
          </w:rPr>
        </w:r>
        <w:r w:rsidR="004F4724">
          <w:rPr>
            <w:noProof/>
            <w:webHidden/>
          </w:rPr>
          <w:fldChar w:fldCharType="separate"/>
        </w:r>
        <w:r w:rsidR="004F4724">
          <w:rPr>
            <w:noProof/>
            <w:webHidden/>
          </w:rPr>
          <w:t>60</w:t>
        </w:r>
        <w:r w:rsidR="004F4724">
          <w:rPr>
            <w:noProof/>
            <w:webHidden/>
          </w:rPr>
          <w:fldChar w:fldCharType="end"/>
        </w:r>
      </w:hyperlink>
    </w:p>
    <w:p w14:paraId="0A37501D" w14:textId="795C0AFC" w:rsidR="009362B4" w:rsidRDefault="00F33DA8">
      <w:r>
        <w:fldChar w:fldCharType="end"/>
      </w:r>
    </w:p>
    <w:p w14:paraId="14B83A55" w14:textId="790DEBA7" w:rsidR="00564F73" w:rsidRDefault="00564F73" w:rsidP="009362B4">
      <w:pPr>
        <w:pStyle w:val="berschrift1"/>
      </w:pPr>
      <w:bookmarkStart w:id="1" w:name="_Toc40881842"/>
      <w:r>
        <w:lastRenderedPageBreak/>
        <w:t>Arbeitsjou</w:t>
      </w:r>
      <w:r w:rsidR="00AA4185">
        <w:t>r</w:t>
      </w:r>
      <w:r>
        <w:t>nal</w:t>
      </w:r>
      <w:bookmarkEnd w:id="1"/>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p>
    <w:p w14:paraId="3ED6EE67" w14:textId="26FB446A" w:rsidR="00617456" w:rsidRPr="00963164" w:rsidRDefault="00617456" w:rsidP="00092D80">
      <w:pPr>
        <w:pStyle w:val="berschrift2"/>
        <w:rPr>
          <w:rFonts w:eastAsia="Times New Roman"/>
          <w:bCs/>
          <w:lang w:eastAsia="de-CH"/>
        </w:rPr>
      </w:pPr>
      <w:bookmarkStart w:id="2" w:name="_Toc40881843"/>
      <w:r w:rsidRPr="00D814C6">
        <w:rPr>
          <w:rFonts w:eastAsia="Times New Roman"/>
          <w:lang w:eastAsia="de-CH"/>
        </w:rPr>
        <w:t>07.01.2020</w:t>
      </w:r>
      <w:bookmarkEnd w:id="2"/>
    </w:p>
    <w:p w14:paraId="3135D229" w14:textId="12F9B379" w:rsidR="00A37856" w:rsidRDefault="00A37856" w:rsidP="00A37856">
      <w:pPr>
        <w:pStyle w:val="Beschriftung"/>
        <w:keepNext/>
      </w:pPr>
      <w:bookmarkStart w:id="3" w:name="_Toc40877694"/>
      <w:r>
        <w:t xml:space="preserve">Tabelle </w:t>
      </w:r>
      <w:r w:rsidR="006C6C1D">
        <w:fldChar w:fldCharType="begin"/>
      </w:r>
      <w:r w:rsidR="006C6C1D">
        <w:instrText xml:space="preserve"> SEQ Tabelle \* ARABIC </w:instrText>
      </w:r>
      <w:r w:rsidR="006C6C1D">
        <w:fldChar w:fldCharType="separate"/>
      </w:r>
      <w:r w:rsidR="00304589">
        <w:rPr>
          <w:noProof/>
        </w:rPr>
        <w:t>1</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07.01.2020</w:t>
      </w:r>
      <w:bookmarkEnd w:id="3"/>
    </w:p>
    <w:tbl>
      <w:tblPr>
        <w:tblW w:w="0" w:type="auto"/>
        <w:tblCellMar>
          <w:top w:w="15" w:type="dxa"/>
          <w:left w:w="15" w:type="dxa"/>
          <w:bottom w:w="15" w:type="dxa"/>
          <w:right w:w="15" w:type="dxa"/>
        </w:tblCellMar>
        <w:tblLook w:val="04A0" w:firstRow="1" w:lastRow="0" w:firstColumn="1" w:lastColumn="0" w:noHBand="0" w:noVBand="1"/>
      </w:tblPr>
      <w:tblGrid>
        <w:gridCol w:w="1890"/>
        <w:gridCol w:w="2498"/>
        <w:gridCol w:w="1996"/>
        <w:gridCol w:w="1456"/>
        <w:gridCol w:w="1212"/>
      </w:tblGrid>
      <w:tr w:rsidR="00617456" w:rsidRPr="00D814C6" w14:paraId="481D4946" w14:textId="77777777" w:rsidTr="00617456">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AC9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w:t>
            </w:r>
          </w:p>
        </w:tc>
        <w:tc>
          <w:tcPr>
            <w:tcW w:w="2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E58D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 / Erreichte Ziele</w:t>
            </w:r>
          </w:p>
        </w:tc>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372E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C856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86C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538B94F4" w14:textId="77777777" w:rsidTr="00617456">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0D946" w14:textId="32A3124B"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informiert wie was geht, mit Tutorials auf </w:t>
            </w:r>
            <w:r w:rsidR="002A3B91" w:rsidRPr="00D814C6">
              <w:rPr>
                <w:rFonts w:eastAsia="Times New Roman" w:cs="Arial"/>
                <w:color w:val="000000"/>
                <w:sz w:val="20"/>
                <w:szCs w:val="20"/>
                <w:lang w:eastAsia="de-CH"/>
              </w:rPr>
              <w:t>YouTube</w:t>
            </w:r>
          </w:p>
          <w:p w14:paraId="1DEC19EA" w14:textId="77777777" w:rsidR="00617456" w:rsidRPr="00D814C6" w:rsidRDefault="00617456" w:rsidP="00781FBE">
            <w:pPr>
              <w:spacing w:after="0" w:line="240" w:lineRule="auto"/>
              <w:rPr>
                <w:rFonts w:eastAsia="Times New Roman" w:cs="Arial"/>
                <w:sz w:val="20"/>
                <w:szCs w:val="20"/>
                <w:lang w:eastAsia="de-CH"/>
              </w:rPr>
            </w:pPr>
          </w:p>
        </w:tc>
        <w:tc>
          <w:tcPr>
            <w:tcW w:w="2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AE46D"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tutorials</w:t>
            </w:r>
            <w:proofErr w:type="spellEnd"/>
            <w:r w:rsidRPr="00D814C6">
              <w:rPr>
                <w:rFonts w:eastAsia="Times New Roman" w:cs="Arial"/>
                <w:color w:val="000000"/>
                <w:sz w:val="20"/>
                <w:szCs w:val="20"/>
                <w:lang w:eastAsia="de-CH"/>
              </w:rPr>
              <w:t xml:space="preserve"> geschaut und nachgemacht möglichst wahrheitsgetreu</w:t>
            </w:r>
          </w:p>
        </w:tc>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9E8D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Ein bisschen neues Wissen wie Unity funktioniert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63F4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Unsicher ob Unity gut ist, weil kompliziert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18A0" w14:textId="45FA4515"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YouTube</w:t>
            </w:r>
          </w:p>
        </w:tc>
      </w:tr>
      <w:tr w:rsidR="00617456" w:rsidRPr="00D814C6" w14:paraId="733C55C5" w14:textId="77777777" w:rsidTr="00617456">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44E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Besprochen mit was wir arbeiten werden</w:t>
            </w:r>
          </w:p>
        </w:tc>
        <w:tc>
          <w:tcPr>
            <w:tcW w:w="2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6FA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A87C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Neues Wissen über Unity und eine bisschen über JavaScript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6E8A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Unsicher ob Unity gut ist, weil kompliziert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74984" w14:textId="0A63E7AD"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YouTube</w:t>
            </w:r>
          </w:p>
        </w:tc>
      </w:tr>
      <w:tr w:rsidR="00617456" w:rsidRPr="00D814C6" w14:paraId="463B274D" w14:textId="77777777" w:rsidTr="00617456">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5A7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Rumexperimentiert ob JavaScript oder Unity</w:t>
            </w:r>
          </w:p>
        </w:tc>
        <w:tc>
          <w:tcPr>
            <w:tcW w:w="2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2FA8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1B86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 angefangen und Wissen bekommen.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0DF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Schwierigkeiten Videos zu finden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E3D4D" w14:textId="692ED795" w:rsidR="00BA019C" w:rsidRDefault="003D6DA1" w:rsidP="00781FBE">
            <w:pPr>
              <w:spacing w:after="0" w:line="240" w:lineRule="auto"/>
              <w:rPr>
                <w:rFonts w:eastAsia="Times New Roman" w:cs="Arial"/>
                <w:color w:val="000000"/>
                <w:sz w:val="20"/>
                <w:szCs w:val="20"/>
                <w:lang w:eastAsia="de-CH"/>
              </w:rPr>
            </w:pPr>
            <w:r>
              <w:rPr>
                <w:rFonts w:eastAsia="Times New Roman" w:cs="Arial"/>
                <w:color w:val="000000"/>
                <w:sz w:val="20"/>
                <w:szCs w:val="20"/>
                <w:lang w:eastAsia="de-CH"/>
              </w:rPr>
              <w:t>YouTube</w:t>
            </w:r>
            <w:r w:rsidR="00BA019C">
              <w:rPr>
                <w:rFonts w:eastAsia="Times New Roman" w:cs="Arial"/>
                <w:color w:val="000000"/>
                <w:sz w:val="20"/>
                <w:szCs w:val="20"/>
                <w:lang w:eastAsia="de-CH"/>
              </w:rPr>
              <w:t>,</w:t>
            </w:r>
          </w:p>
          <w:p w14:paraId="72CD3A1C" w14:textId="13A8F00F"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tc>
      </w:tr>
      <w:tr w:rsidR="00617456" w:rsidRPr="00D814C6" w14:paraId="6044267D" w14:textId="77777777" w:rsidTr="00617456">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F9ACC"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Trello</w:t>
            </w:r>
            <w:proofErr w:type="spellEnd"/>
            <w:r w:rsidRPr="00D814C6">
              <w:rPr>
                <w:rFonts w:eastAsia="Times New Roman" w:cs="Arial"/>
                <w:color w:val="000000"/>
                <w:sz w:val="20"/>
                <w:szCs w:val="20"/>
                <w:lang w:eastAsia="de-CH"/>
              </w:rPr>
              <w:t xml:space="preserve"> erstellt</w:t>
            </w:r>
          </w:p>
        </w:tc>
        <w:tc>
          <w:tcPr>
            <w:tcW w:w="2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27E8A"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Trello</w:t>
            </w:r>
            <w:proofErr w:type="spellEnd"/>
            <w:r w:rsidRPr="00D814C6">
              <w:rPr>
                <w:rFonts w:eastAsia="Times New Roman" w:cs="Arial"/>
                <w:color w:val="000000"/>
                <w:sz w:val="20"/>
                <w:szCs w:val="20"/>
                <w:lang w:eastAsia="de-CH"/>
              </w:rPr>
              <w:t xml:space="preserve"> fertig, anpassungsfähig</w:t>
            </w:r>
          </w:p>
        </w:tc>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D6CB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Wie </w:t>
            </w:r>
            <w:proofErr w:type="spellStart"/>
            <w:r w:rsidRPr="00D814C6">
              <w:rPr>
                <w:rFonts w:eastAsia="Times New Roman" w:cs="Arial"/>
                <w:color w:val="000000"/>
                <w:sz w:val="20"/>
                <w:szCs w:val="20"/>
                <w:lang w:eastAsia="de-CH"/>
              </w:rPr>
              <w:t>Trello</w:t>
            </w:r>
            <w:proofErr w:type="spellEnd"/>
            <w:r w:rsidRPr="00D814C6">
              <w:rPr>
                <w:rFonts w:eastAsia="Times New Roman" w:cs="Arial"/>
                <w:color w:val="000000"/>
                <w:sz w:val="20"/>
                <w:szCs w:val="20"/>
                <w:lang w:eastAsia="de-CH"/>
              </w:rPr>
              <w:t xml:space="preserve"> funktioniert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A62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7116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trello.com</w:t>
            </w:r>
          </w:p>
        </w:tc>
      </w:tr>
    </w:tbl>
    <w:p w14:paraId="7A10130A" w14:textId="5162E48F" w:rsidR="00617456" w:rsidRPr="00963164" w:rsidRDefault="00617456" w:rsidP="00092D80">
      <w:pPr>
        <w:pStyle w:val="berschrift2"/>
        <w:rPr>
          <w:rFonts w:eastAsia="Times New Roman"/>
          <w:bCs/>
          <w:lang w:eastAsia="de-CH"/>
        </w:rPr>
      </w:pPr>
      <w:bookmarkStart w:id="4" w:name="_Toc40881844"/>
      <w:r w:rsidRPr="00D814C6">
        <w:rPr>
          <w:rFonts w:eastAsia="Times New Roman"/>
          <w:lang w:eastAsia="de-CH"/>
        </w:rPr>
        <w:t>08.01.2020</w:t>
      </w:r>
      <w:bookmarkEnd w:id="4"/>
    </w:p>
    <w:p w14:paraId="211C7BF5" w14:textId="3D065BEB" w:rsidR="00A37856" w:rsidRDefault="00A37856" w:rsidP="00A37856">
      <w:pPr>
        <w:pStyle w:val="Beschriftung"/>
        <w:keepNext/>
      </w:pPr>
      <w:bookmarkStart w:id="5" w:name="_Toc40877695"/>
      <w:r>
        <w:t xml:space="preserve">Tabelle </w:t>
      </w:r>
      <w:r w:rsidR="006C6C1D">
        <w:fldChar w:fldCharType="begin"/>
      </w:r>
      <w:r w:rsidR="006C6C1D">
        <w:instrText xml:space="preserve"> SEQ Tabelle \* ARABIC </w:instrText>
      </w:r>
      <w:r w:rsidR="006C6C1D">
        <w:fldChar w:fldCharType="separate"/>
      </w:r>
      <w:r w:rsidR="00304589">
        <w:rPr>
          <w:noProof/>
        </w:rPr>
        <w:t>2</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08.01.2020</w:t>
      </w:r>
      <w:bookmarkEnd w:id="5"/>
    </w:p>
    <w:tbl>
      <w:tblPr>
        <w:tblW w:w="9018" w:type="dxa"/>
        <w:tblCellMar>
          <w:top w:w="15" w:type="dxa"/>
          <w:left w:w="15" w:type="dxa"/>
          <w:bottom w:w="15" w:type="dxa"/>
          <w:right w:w="15" w:type="dxa"/>
        </w:tblCellMar>
        <w:tblLook w:val="04A0" w:firstRow="1" w:lastRow="0" w:firstColumn="1" w:lastColumn="0" w:noHBand="0" w:noVBand="1"/>
      </w:tblPr>
      <w:tblGrid>
        <w:gridCol w:w="1833"/>
        <w:gridCol w:w="2552"/>
        <w:gridCol w:w="1984"/>
        <w:gridCol w:w="1508"/>
        <w:gridCol w:w="1141"/>
      </w:tblGrid>
      <w:tr w:rsidR="00617456" w:rsidRPr="00D814C6" w14:paraId="3B0779F3" w14:textId="77777777" w:rsidTr="00617456">
        <w:trPr>
          <w:trHeight w:val="36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758F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D297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 / Erreichte Ziele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D82D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24C3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21A4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67AC58FD" w14:textId="77777777" w:rsidTr="00617456">
        <w:trPr>
          <w:trHeight w:val="38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3CD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 oder Unity</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BF1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Entschieden, dass JavaScript genommen werden sollte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39F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57366" w14:textId="77777777" w:rsidR="00617456" w:rsidRPr="00D814C6" w:rsidRDefault="00617456" w:rsidP="00781FBE">
            <w:pPr>
              <w:spacing w:after="0" w:line="240" w:lineRule="auto"/>
              <w:rPr>
                <w:rFonts w:eastAsia="Times New Roman" w:cs="Arial"/>
                <w:sz w:val="20"/>
                <w:szCs w:val="20"/>
                <w:lang w:eastAsia="de-CH"/>
              </w:rPr>
            </w:pPr>
          </w:p>
        </w:tc>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8F283" w14:textId="77777777" w:rsidR="00617456" w:rsidRPr="00D814C6" w:rsidRDefault="00617456" w:rsidP="00781FBE">
            <w:pPr>
              <w:spacing w:after="0" w:line="240" w:lineRule="auto"/>
              <w:rPr>
                <w:rFonts w:eastAsia="Times New Roman" w:cs="Arial"/>
                <w:sz w:val="20"/>
                <w:szCs w:val="20"/>
                <w:lang w:eastAsia="de-CH"/>
              </w:rPr>
            </w:pPr>
          </w:p>
        </w:tc>
      </w:tr>
      <w:tr w:rsidR="00617456" w:rsidRPr="00D814C6" w14:paraId="68C3B659" w14:textId="77777777" w:rsidTr="00617456">
        <w:trPr>
          <w:trHeight w:val="36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ED41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Über JavaScript informiert</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BBC6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AR probiert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7251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 Fähigkeiten</w:t>
            </w:r>
          </w:p>
        </w:tc>
        <w:tc>
          <w:tcPr>
            <w:tcW w:w="1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6B84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Funktioniert nicht, wussten nicht wieso</w:t>
            </w:r>
          </w:p>
        </w:tc>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7415F" w14:textId="4FF4DF0F"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YouTube</w:t>
            </w:r>
            <w:r w:rsidR="00617456" w:rsidRPr="00D814C6">
              <w:rPr>
                <w:rFonts w:eastAsia="Times New Roman" w:cs="Arial"/>
                <w:color w:val="000000"/>
                <w:sz w:val="20"/>
                <w:szCs w:val="20"/>
                <w:lang w:eastAsia="de-CH"/>
              </w:rPr>
              <w:t>, HTML</w:t>
            </w:r>
          </w:p>
        </w:tc>
      </w:tr>
      <w:tr w:rsidR="00617456" w:rsidRPr="00D814C6" w14:paraId="27CF6E75" w14:textId="77777777" w:rsidTr="00617456">
        <w:trPr>
          <w:trHeight w:val="56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503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Würfel einfügen</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C5C2A" w14:textId="5FB791FD"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Einen Würfel eingefügt </w:t>
            </w:r>
            <w:r w:rsidR="003D6DA1" w:rsidRPr="00D814C6">
              <w:rPr>
                <w:rFonts w:eastAsia="Times New Roman" w:cs="Arial"/>
                <w:color w:val="000000"/>
                <w:sz w:val="20"/>
                <w:szCs w:val="20"/>
                <w:lang w:eastAsia="de-CH"/>
              </w:rPr>
              <w:t>mithilfe</w:t>
            </w:r>
            <w:r w:rsidRPr="00D814C6">
              <w:rPr>
                <w:rFonts w:eastAsia="Times New Roman" w:cs="Arial"/>
                <w:color w:val="000000"/>
                <w:sz w:val="20"/>
                <w:szCs w:val="20"/>
                <w:lang w:eastAsia="de-CH"/>
              </w:rPr>
              <w:t xml:space="preserve"> eines Codes im Hintergrund</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8947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3D Objekte einfügen</w:t>
            </w:r>
          </w:p>
        </w:tc>
        <w:tc>
          <w:tcPr>
            <w:tcW w:w="1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497EE" w14:textId="1DE3D8E4"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Würfel geht nicht, wegen links</w:t>
            </w:r>
            <w:r w:rsidR="004B24C2">
              <w:rPr>
                <w:rFonts w:eastAsia="Times New Roman" w:cs="Arial"/>
                <w:color w:val="000000"/>
                <w:sz w:val="20"/>
                <w:szCs w:val="20"/>
                <w:lang w:eastAsia="de-CH"/>
              </w:rPr>
              <w:fldChar w:fldCharType="begin"/>
            </w:r>
            <w:r w:rsidR="004B24C2">
              <w:instrText xml:space="preserve"> XE "</w:instrText>
            </w:r>
            <w:r w:rsidR="004B24C2" w:rsidRPr="00B20CB5">
              <w:instrText>links</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welche veraltet sind</w:t>
            </w:r>
          </w:p>
          <w:p w14:paraId="23658B9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Probleme mit Kamera, dass die Kamera nicht angezeigt wird. Auf vers. Browsern geht nicht wirklich.</w:t>
            </w:r>
          </w:p>
        </w:tc>
        <w:tc>
          <w:tcPr>
            <w:tcW w:w="1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8B25E" w14:textId="5F65C6AA"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YouTube</w:t>
            </w:r>
            <w:r w:rsidR="00617456" w:rsidRPr="00D814C6">
              <w:rPr>
                <w:rFonts w:eastAsia="Times New Roman" w:cs="Arial"/>
                <w:color w:val="000000"/>
                <w:sz w:val="20"/>
                <w:szCs w:val="20"/>
                <w:lang w:eastAsia="de-CH"/>
              </w:rPr>
              <w:t>, Internet </w:t>
            </w:r>
          </w:p>
        </w:tc>
      </w:tr>
    </w:tbl>
    <w:p w14:paraId="18DDDFBD" w14:textId="5B03E23D" w:rsidR="00617456" w:rsidRPr="00D814C6" w:rsidRDefault="00617456" w:rsidP="00092D80">
      <w:pPr>
        <w:pStyle w:val="berschrift2"/>
        <w:rPr>
          <w:rFonts w:eastAsia="Times New Roman"/>
          <w:lang w:eastAsia="de-CH"/>
        </w:rPr>
      </w:pPr>
      <w:bookmarkStart w:id="6" w:name="_Toc40881845"/>
      <w:r w:rsidRPr="00D814C6">
        <w:rPr>
          <w:rFonts w:eastAsia="Times New Roman"/>
          <w:lang w:eastAsia="de-CH"/>
        </w:rPr>
        <w:lastRenderedPageBreak/>
        <w:t>13.01.2020</w:t>
      </w:r>
      <w:bookmarkEnd w:id="6"/>
    </w:p>
    <w:p w14:paraId="0EB0DAA2" w14:textId="0150F90E" w:rsidR="00A37856" w:rsidRDefault="00A37856" w:rsidP="00A37856">
      <w:pPr>
        <w:pStyle w:val="Beschriftung"/>
        <w:keepNext/>
      </w:pPr>
      <w:bookmarkStart w:id="7" w:name="_Toc40877696"/>
      <w:r>
        <w:t xml:space="preserve">Tabelle </w:t>
      </w:r>
      <w:r w:rsidR="006C6C1D">
        <w:fldChar w:fldCharType="begin"/>
      </w:r>
      <w:r w:rsidR="006C6C1D">
        <w:instrText xml:space="preserve"> SEQ Tabelle \* ARABIC </w:instrText>
      </w:r>
      <w:r w:rsidR="006C6C1D">
        <w:fldChar w:fldCharType="separate"/>
      </w:r>
      <w:r w:rsidR="00304589">
        <w:rPr>
          <w:noProof/>
        </w:rPr>
        <w:t>3</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13.01.2020</w:t>
      </w:r>
      <w:bookmarkEnd w:id="7"/>
    </w:p>
    <w:tbl>
      <w:tblPr>
        <w:tblW w:w="9066" w:type="dxa"/>
        <w:tblCellMar>
          <w:top w:w="15" w:type="dxa"/>
          <w:left w:w="15" w:type="dxa"/>
          <w:bottom w:w="15" w:type="dxa"/>
          <w:right w:w="15" w:type="dxa"/>
        </w:tblCellMar>
        <w:tblLook w:val="04A0" w:firstRow="1" w:lastRow="0" w:firstColumn="1" w:lastColumn="0" w:noHBand="0" w:noVBand="1"/>
      </w:tblPr>
      <w:tblGrid>
        <w:gridCol w:w="1833"/>
        <w:gridCol w:w="2552"/>
        <w:gridCol w:w="1984"/>
        <w:gridCol w:w="1462"/>
        <w:gridCol w:w="1235"/>
      </w:tblGrid>
      <w:tr w:rsidR="00617456" w:rsidRPr="00D814C6" w14:paraId="0948635F" w14:textId="77777777" w:rsidTr="00963164">
        <w:trPr>
          <w:trHeight w:val="595"/>
        </w:trPr>
        <w:tc>
          <w:tcPr>
            <w:tcW w:w="1833" w:type="dxa"/>
            <w:tcBorders>
              <w:top w:val="single" w:sz="8" w:space="0" w:color="000000"/>
              <w:left w:val="single" w:sz="8" w:space="0" w:color="000000"/>
              <w:bottom w:val="single" w:sz="8" w:space="0" w:color="000000"/>
              <w:right w:val="single" w:sz="8" w:space="0" w:color="000000"/>
            </w:tcBorders>
          </w:tcPr>
          <w:p w14:paraId="737D259D" w14:textId="4E8C1571" w:rsidR="00617456" w:rsidRPr="00D814C6" w:rsidRDefault="00617456" w:rsidP="00781FBE">
            <w:pPr>
              <w:spacing w:after="0" w:line="240" w:lineRule="auto"/>
              <w:rPr>
                <w:rFonts w:eastAsia="Times New Roman" w:cs="Arial"/>
                <w:b/>
                <w:bCs/>
                <w:color w:val="000000"/>
                <w:sz w:val="20"/>
                <w:szCs w:val="20"/>
                <w:lang w:eastAsia="de-CH"/>
              </w:rPr>
            </w:pPr>
            <w:r>
              <w:rPr>
                <w:rFonts w:eastAsia="Times New Roman" w:cs="Arial"/>
                <w:b/>
                <w:bCs/>
                <w:color w:val="000000"/>
                <w:sz w:val="20"/>
                <w:szCs w:val="20"/>
                <w:lang w:eastAsia="de-CH"/>
              </w:rPr>
              <w:t>Tätigkeiten</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D07F1" w14:textId="0CA6BBBE"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 / Erreichte Ziele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577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F21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5BE0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6D7CCB28" w14:textId="77777777" w:rsidTr="00963164">
        <w:trPr>
          <w:trHeight w:val="615"/>
        </w:trPr>
        <w:tc>
          <w:tcPr>
            <w:tcW w:w="1833" w:type="dxa"/>
            <w:tcBorders>
              <w:top w:val="single" w:sz="8" w:space="0" w:color="000000"/>
              <w:left w:val="single" w:sz="8" w:space="0" w:color="000000"/>
              <w:bottom w:val="single" w:sz="8" w:space="0" w:color="000000"/>
              <w:right w:val="single" w:sz="8" w:space="0" w:color="000000"/>
            </w:tcBorders>
          </w:tcPr>
          <w:p w14:paraId="0BFE7BB1" w14:textId="1C9EAB21" w:rsidR="00617456" w:rsidRPr="00D814C6" w:rsidRDefault="00A37856" w:rsidP="00781FBE">
            <w:pPr>
              <w:spacing w:after="0" w:line="240" w:lineRule="auto"/>
              <w:rPr>
                <w:rFonts w:eastAsia="Times New Roman" w:cs="Arial"/>
                <w:color w:val="000000"/>
                <w:sz w:val="20"/>
                <w:szCs w:val="20"/>
                <w:lang w:eastAsia="de-CH"/>
              </w:rPr>
            </w:pPr>
            <w:r w:rsidRPr="00D814C6">
              <w:rPr>
                <w:rFonts w:eastAsia="Times New Roman" w:cs="Arial"/>
                <w:color w:val="000000"/>
                <w:sz w:val="20"/>
                <w:szCs w:val="20"/>
                <w:lang w:eastAsia="de-CH"/>
              </w:rPr>
              <w:t xml:space="preserve">Würfel Farbe erfolgreich geändert und zwei Würfel gemacht für zwei vers. </w:t>
            </w:r>
            <w:r w:rsidR="003D6DA1" w:rsidRPr="00D814C6">
              <w:rPr>
                <w:rFonts w:eastAsia="Times New Roman" w:cs="Arial"/>
                <w:color w:val="000000"/>
                <w:sz w:val="20"/>
                <w:szCs w:val="20"/>
                <w:lang w:eastAsia="de-CH"/>
              </w:rPr>
              <w:t>Codes</w:t>
            </w:r>
            <w:r w:rsidRPr="00D814C6">
              <w:rPr>
                <w:rFonts w:eastAsia="Times New Roman" w:cs="Arial"/>
                <w:color w:val="000000"/>
                <w:sz w:val="20"/>
                <w:szCs w:val="20"/>
                <w:lang w:eastAsia="de-CH"/>
              </w:rPr>
              <w:t>.</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8EFE8" w14:textId="26342829"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Würfel Farbe erfolgreich geändert und zwei Würfel gemacht für zwei vers. </w:t>
            </w:r>
            <w:r w:rsidR="003D6DA1" w:rsidRPr="00D814C6">
              <w:rPr>
                <w:rFonts w:eastAsia="Times New Roman" w:cs="Arial"/>
                <w:color w:val="000000"/>
                <w:sz w:val="20"/>
                <w:szCs w:val="20"/>
                <w:lang w:eastAsia="de-CH"/>
              </w:rPr>
              <w:t>Codes</w:t>
            </w:r>
            <w:r w:rsidRPr="00D814C6">
              <w:rPr>
                <w:rFonts w:eastAsia="Times New Roman" w:cs="Arial"/>
                <w:color w:val="000000"/>
                <w:sz w:val="20"/>
                <w:szCs w:val="20"/>
                <w:lang w:eastAsia="de-CH"/>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85A3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 Code</w:t>
            </w:r>
          </w:p>
        </w:tc>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8EB8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AEA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Kopf</w:t>
            </w:r>
          </w:p>
        </w:tc>
      </w:tr>
      <w:tr w:rsidR="00617456" w:rsidRPr="00D814C6" w14:paraId="0684B2FE" w14:textId="77777777" w:rsidTr="00963164">
        <w:trPr>
          <w:trHeight w:val="615"/>
        </w:trPr>
        <w:tc>
          <w:tcPr>
            <w:tcW w:w="1833" w:type="dxa"/>
            <w:tcBorders>
              <w:top w:val="single" w:sz="8" w:space="0" w:color="000000"/>
              <w:left w:val="single" w:sz="8" w:space="0" w:color="000000"/>
              <w:bottom w:val="single" w:sz="8" w:space="0" w:color="000000"/>
              <w:right w:val="single" w:sz="8" w:space="0" w:color="000000"/>
            </w:tcBorders>
          </w:tcPr>
          <w:p w14:paraId="5CA03EE7" w14:textId="1AEA25B5" w:rsidR="00617456" w:rsidRPr="00D814C6" w:rsidRDefault="00A37856" w:rsidP="00781FBE">
            <w:pPr>
              <w:spacing w:after="0" w:line="240" w:lineRule="auto"/>
              <w:rPr>
                <w:rFonts w:eastAsia="Times New Roman" w:cs="Arial"/>
                <w:color w:val="000000"/>
                <w:sz w:val="20"/>
                <w:szCs w:val="20"/>
                <w:lang w:eastAsia="de-CH"/>
              </w:rPr>
            </w:pPr>
            <w:r w:rsidRPr="00D814C6">
              <w:rPr>
                <w:rFonts w:eastAsia="Times New Roman" w:cs="Arial"/>
                <w:color w:val="000000"/>
                <w:sz w:val="20"/>
                <w:szCs w:val="20"/>
                <w:lang w:eastAsia="de-CH"/>
              </w:rPr>
              <w:t>Verschieden 3D Figuren eingefügt mit zwei Codes.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AB317" w14:textId="3CDBF058"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Verschieden 3D Figuren eingefügt mit zwei Codes.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5796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 Code anpassen</w:t>
            </w:r>
          </w:p>
        </w:tc>
        <w:tc>
          <w:tcPr>
            <w:tcW w:w="14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F74E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Nicht alle Dateiendungen passen, ausserdem gingen allg. nicht alle Figuren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38383" w14:textId="6E589F58" w:rsidR="00BA019C" w:rsidRDefault="00BA019C" w:rsidP="00781FBE">
            <w:pPr>
              <w:spacing w:after="0" w:line="240" w:lineRule="auto"/>
              <w:rPr>
                <w:rFonts w:eastAsia="Times New Roman" w:cs="Arial"/>
                <w:color w:val="000000"/>
                <w:sz w:val="20"/>
                <w:szCs w:val="20"/>
                <w:lang w:eastAsia="de-CH"/>
              </w:rPr>
            </w:pPr>
            <w:r>
              <w:rPr>
                <w:rFonts w:eastAsia="Times New Roman" w:cs="Arial"/>
                <w:color w:val="000000"/>
                <w:sz w:val="20"/>
                <w:szCs w:val="20"/>
                <w:lang w:eastAsia="de-CH"/>
              </w:rPr>
              <w:t>Internet,</w:t>
            </w:r>
          </w:p>
          <w:p w14:paraId="0C03BD60" w14:textId="473D7AF0"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YouTube</w:t>
            </w:r>
            <w:r w:rsidR="00617456" w:rsidRPr="00D814C6">
              <w:rPr>
                <w:rFonts w:eastAsia="Times New Roman" w:cs="Arial"/>
                <w:color w:val="000000"/>
                <w:sz w:val="20"/>
                <w:szCs w:val="20"/>
                <w:lang w:eastAsia="de-CH"/>
              </w:rPr>
              <w:t>, Code</w:t>
            </w:r>
          </w:p>
        </w:tc>
      </w:tr>
    </w:tbl>
    <w:p w14:paraId="2BD366B5" w14:textId="77777777" w:rsidR="00617456" w:rsidRPr="00D814C6" w:rsidRDefault="00617456" w:rsidP="00617456">
      <w:pPr>
        <w:spacing w:after="0" w:line="240" w:lineRule="auto"/>
        <w:rPr>
          <w:rFonts w:eastAsia="Times New Roman" w:cs="Arial"/>
          <w:sz w:val="20"/>
          <w:szCs w:val="20"/>
          <w:lang w:eastAsia="de-CH"/>
        </w:rPr>
      </w:pPr>
    </w:p>
    <w:p w14:paraId="7B4196E6" w14:textId="384CBD2F" w:rsidR="00617456" w:rsidRPr="00963164" w:rsidRDefault="00617456" w:rsidP="00092D80">
      <w:pPr>
        <w:pStyle w:val="berschrift2"/>
        <w:rPr>
          <w:rFonts w:eastAsia="Times New Roman"/>
          <w:lang w:eastAsia="de-CH"/>
        </w:rPr>
      </w:pPr>
      <w:bookmarkStart w:id="8" w:name="_Toc40881846"/>
      <w:r w:rsidRPr="00D814C6">
        <w:rPr>
          <w:rFonts w:eastAsia="Times New Roman"/>
          <w:lang w:eastAsia="de-CH"/>
        </w:rPr>
        <w:t>28.01.2020</w:t>
      </w:r>
      <w:bookmarkEnd w:id="8"/>
    </w:p>
    <w:p w14:paraId="2CFA4A48" w14:textId="474B18AA" w:rsidR="00A37856" w:rsidRDefault="00A37856" w:rsidP="00A37856">
      <w:pPr>
        <w:pStyle w:val="Beschriftung"/>
        <w:keepNext/>
      </w:pPr>
      <w:bookmarkStart w:id="9" w:name="_Toc40877697"/>
      <w:r>
        <w:t xml:space="preserve">Tabelle </w:t>
      </w:r>
      <w:r w:rsidR="006C6C1D">
        <w:fldChar w:fldCharType="begin"/>
      </w:r>
      <w:r w:rsidR="006C6C1D">
        <w:instrText xml:space="preserve"> SEQ Tabelle \* ARABIC </w:instrText>
      </w:r>
      <w:r w:rsidR="006C6C1D">
        <w:fldChar w:fldCharType="separate"/>
      </w:r>
      <w:r w:rsidR="00304589">
        <w:rPr>
          <w:noProof/>
        </w:rPr>
        <w:t>4</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28</w:t>
      </w:r>
      <w:r w:rsidRPr="00BA0510">
        <w:t>.01.2020</w:t>
      </w:r>
      <w:bookmarkEnd w:id="9"/>
    </w:p>
    <w:tbl>
      <w:tblPr>
        <w:tblW w:w="9109" w:type="dxa"/>
        <w:tblCellMar>
          <w:top w:w="15" w:type="dxa"/>
          <w:left w:w="15" w:type="dxa"/>
          <w:bottom w:w="15" w:type="dxa"/>
          <w:right w:w="15" w:type="dxa"/>
        </w:tblCellMar>
        <w:tblLook w:val="04A0" w:firstRow="1" w:lastRow="0" w:firstColumn="1" w:lastColumn="0" w:noHBand="0" w:noVBand="1"/>
      </w:tblPr>
      <w:tblGrid>
        <w:gridCol w:w="1833"/>
        <w:gridCol w:w="2518"/>
        <w:gridCol w:w="2018"/>
        <w:gridCol w:w="1551"/>
        <w:gridCol w:w="1189"/>
      </w:tblGrid>
      <w:tr w:rsidR="00617456" w:rsidRPr="00D814C6" w14:paraId="6584F7DC" w14:textId="77777777" w:rsidTr="00696179">
        <w:trPr>
          <w:trHeight w:val="39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6ED4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A13E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 / Erreichte Ziele</w:t>
            </w:r>
          </w:p>
        </w:tc>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BE4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3054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8FD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54CC6C69" w14:textId="77777777" w:rsidTr="00696179">
        <w:trPr>
          <w:trHeight w:val="41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5A65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 auf w3schools angeschaut und ausprobiert</w:t>
            </w:r>
          </w:p>
        </w:tc>
        <w:tc>
          <w:tcPr>
            <w:tcW w:w="2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A1A69" w14:textId="16C71919"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JavaScript </w:t>
            </w:r>
            <w:r w:rsidR="003D6DA1" w:rsidRPr="00D814C6">
              <w:rPr>
                <w:rFonts w:eastAsia="Times New Roman" w:cs="Arial"/>
                <w:color w:val="000000"/>
                <w:sz w:val="20"/>
                <w:szCs w:val="20"/>
                <w:lang w:eastAsia="de-CH"/>
              </w:rPr>
              <w:t>Kenntnisse</w:t>
            </w:r>
          </w:p>
        </w:tc>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415B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Besser in JavaScript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28B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Sehr lange, noch nicht fertig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34F7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tc>
      </w:tr>
      <w:tr w:rsidR="00617456" w:rsidRPr="00D814C6" w14:paraId="70671439" w14:textId="77777777" w:rsidTr="00696179">
        <w:trPr>
          <w:trHeight w:val="39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7CC70" w14:textId="128579A2"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Traktor als 3D-Modell</w:t>
            </w:r>
            <w:r w:rsidR="004B24C2">
              <w:rPr>
                <w:rFonts w:eastAsia="Times New Roman" w:cs="Arial"/>
                <w:color w:val="000000"/>
                <w:sz w:val="20"/>
                <w:szCs w:val="20"/>
                <w:lang w:eastAsia="de-CH"/>
              </w:rPr>
              <w:fldChar w:fldCharType="begin"/>
            </w:r>
            <w:r w:rsidR="004B24C2">
              <w:instrText xml:space="preserve"> XE "</w:instrText>
            </w:r>
            <w:r w:rsidR="004B24C2" w:rsidRPr="000C78D4">
              <w:instrText>3D-Modell</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eingefügt</w:t>
            </w:r>
          </w:p>
        </w:tc>
        <w:tc>
          <w:tcPr>
            <w:tcW w:w="2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ACBCA" w14:textId="77777777" w:rsidR="00617456" w:rsidRPr="00D814C6" w:rsidRDefault="00617456" w:rsidP="00781FBE">
            <w:pPr>
              <w:spacing w:after="0" w:line="240" w:lineRule="auto"/>
              <w:rPr>
                <w:rFonts w:eastAsia="Times New Roman" w:cs="Arial"/>
                <w:sz w:val="20"/>
                <w:szCs w:val="20"/>
                <w:lang w:eastAsia="de-CH"/>
              </w:rPr>
            </w:pPr>
          </w:p>
        </w:tc>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8DBD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Eine neue 3D-Form eingefügt</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6068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Es können nicht alle Dateiformate eingefügt werden.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E02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tc>
      </w:tr>
      <w:tr w:rsidR="00617456" w:rsidRPr="00D814C6" w14:paraId="42BEF6AA" w14:textId="77777777" w:rsidTr="00696179">
        <w:trPr>
          <w:trHeight w:val="41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FBE6D" w14:textId="2D11D98D"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Im Internet angeschaut wie 3D-Modell</w:t>
            </w:r>
            <w:r w:rsidR="004B24C2">
              <w:rPr>
                <w:rFonts w:eastAsia="Times New Roman" w:cs="Arial"/>
                <w:color w:val="000000"/>
                <w:sz w:val="20"/>
                <w:szCs w:val="20"/>
                <w:lang w:eastAsia="de-CH"/>
              </w:rPr>
              <w:fldChar w:fldCharType="begin"/>
            </w:r>
            <w:r w:rsidR="004B24C2">
              <w:instrText xml:space="preserve"> XE "</w:instrText>
            </w:r>
            <w:r w:rsidR="004B24C2" w:rsidRPr="000C78D4">
              <w:instrText>3D-Modell</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um eigene Achse zu drehen.</w:t>
            </w:r>
          </w:p>
        </w:tc>
        <w:tc>
          <w:tcPr>
            <w:tcW w:w="2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92ED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Konnte nicht erledigt werden</w:t>
            </w:r>
          </w:p>
        </w:tc>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6E6BE" w14:textId="2D7E2878"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Wie man es </w:t>
            </w:r>
            <w:r w:rsidR="003D6DA1" w:rsidRPr="00D814C6">
              <w:rPr>
                <w:rFonts w:eastAsia="Times New Roman" w:cs="Arial"/>
                <w:color w:val="000000"/>
                <w:sz w:val="20"/>
                <w:szCs w:val="20"/>
                <w:lang w:eastAsia="de-CH"/>
              </w:rPr>
              <w:t>theoretisch</w:t>
            </w:r>
            <w:r w:rsidRPr="00D814C6">
              <w:rPr>
                <w:rFonts w:eastAsia="Times New Roman" w:cs="Arial"/>
                <w:color w:val="000000"/>
                <w:sz w:val="20"/>
                <w:szCs w:val="20"/>
                <w:lang w:eastAsia="de-CH"/>
              </w:rPr>
              <w:t xml:space="preserve"> um die eigenen Achse drehen kann.</w:t>
            </w:r>
          </w:p>
        </w:tc>
        <w:tc>
          <w:tcPr>
            <w:tcW w:w="1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ECB6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Es ging nicht, auch wenn ich es auf verschiedene Arten probiert habe.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34F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tc>
      </w:tr>
    </w:tbl>
    <w:p w14:paraId="733BAE5C" w14:textId="11301367" w:rsidR="00617456" w:rsidRPr="00963164" w:rsidRDefault="00617456" w:rsidP="00092D80">
      <w:pPr>
        <w:pStyle w:val="berschrift2"/>
        <w:rPr>
          <w:rFonts w:eastAsia="Times New Roman"/>
          <w:lang w:eastAsia="de-CH"/>
        </w:rPr>
      </w:pPr>
      <w:bookmarkStart w:id="10" w:name="_Toc40881847"/>
      <w:r w:rsidRPr="00D814C6">
        <w:rPr>
          <w:rFonts w:eastAsia="Times New Roman"/>
          <w:lang w:eastAsia="de-CH"/>
        </w:rPr>
        <w:t>29.01.2020</w:t>
      </w:r>
      <w:bookmarkEnd w:id="10"/>
    </w:p>
    <w:p w14:paraId="20E974E0" w14:textId="3B508D35" w:rsidR="00A37856" w:rsidRDefault="00A37856" w:rsidP="00A37856">
      <w:pPr>
        <w:pStyle w:val="Beschriftung"/>
        <w:keepNext/>
      </w:pPr>
      <w:bookmarkStart w:id="11" w:name="_Toc40877698"/>
      <w:r>
        <w:t xml:space="preserve">Tabelle </w:t>
      </w:r>
      <w:r w:rsidR="006C6C1D">
        <w:fldChar w:fldCharType="begin"/>
      </w:r>
      <w:r w:rsidR="006C6C1D">
        <w:instrText xml:space="preserve"> SEQ Tabelle \* ARABIC </w:instrText>
      </w:r>
      <w:r w:rsidR="006C6C1D">
        <w:fldChar w:fldCharType="separate"/>
      </w:r>
      <w:r w:rsidR="00304589">
        <w:rPr>
          <w:noProof/>
        </w:rPr>
        <w:t>5</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29</w:t>
      </w:r>
      <w:r w:rsidRPr="0093306A">
        <w:t>.01.2020</w:t>
      </w:r>
      <w:bookmarkEnd w:id="11"/>
    </w:p>
    <w:tbl>
      <w:tblPr>
        <w:tblW w:w="8975" w:type="dxa"/>
        <w:tblCellMar>
          <w:top w:w="15" w:type="dxa"/>
          <w:left w:w="15" w:type="dxa"/>
          <w:bottom w:w="15" w:type="dxa"/>
          <w:right w:w="15" w:type="dxa"/>
        </w:tblCellMar>
        <w:tblLook w:val="04A0" w:firstRow="1" w:lastRow="0" w:firstColumn="1" w:lastColumn="0" w:noHBand="0" w:noVBand="1"/>
      </w:tblPr>
      <w:tblGrid>
        <w:gridCol w:w="1818"/>
        <w:gridCol w:w="2455"/>
        <w:gridCol w:w="2034"/>
        <w:gridCol w:w="1545"/>
        <w:gridCol w:w="1123"/>
      </w:tblGrid>
      <w:tr w:rsidR="00865014" w:rsidRPr="00D814C6" w14:paraId="570948CB" w14:textId="77777777" w:rsidTr="00A37856">
        <w:trPr>
          <w:trHeight w:val="346"/>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CE1A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9A29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CD1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528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62D0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865014" w:rsidRPr="00D814C6" w14:paraId="417A9C7F" w14:textId="77777777" w:rsidTr="00A37856">
        <w:trPr>
          <w:trHeight w:val="357"/>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6DE3"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Wibilea</w:t>
            </w:r>
            <w:proofErr w:type="spellEnd"/>
            <w:r w:rsidRPr="00D814C6">
              <w:rPr>
                <w:rFonts w:eastAsia="Times New Roman" w:cs="Arial"/>
                <w:color w:val="000000"/>
                <w:sz w:val="20"/>
                <w:szCs w:val="20"/>
                <w:lang w:eastAsia="de-CH"/>
              </w:rPr>
              <w:t xml:space="preserve"> Filme geschaut </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664A5" w14:textId="7C567246"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geschrieben um was es geht, </w:t>
            </w:r>
            <w:r w:rsidR="003D6DA1" w:rsidRPr="00D814C6">
              <w:rPr>
                <w:rFonts w:eastAsia="Times New Roman" w:cs="Arial"/>
                <w:color w:val="000000"/>
                <w:sz w:val="20"/>
                <w:szCs w:val="20"/>
                <w:lang w:eastAsia="de-CH"/>
              </w:rPr>
              <w:t>bzw.</w:t>
            </w:r>
            <w:r w:rsidRPr="00D814C6">
              <w:rPr>
                <w:rFonts w:eastAsia="Times New Roman" w:cs="Arial"/>
                <w:color w:val="000000"/>
                <w:sz w:val="20"/>
                <w:szCs w:val="20"/>
                <w:lang w:eastAsia="de-CH"/>
              </w:rPr>
              <w:t xml:space="preserve"> was wir schreiben wollen.</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FFD3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Mehr Infos was wir machen wollen</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D05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1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27DA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Wibliea.ch</w:t>
            </w:r>
          </w:p>
        </w:tc>
      </w:tr>
      <w:tr w:rsidR="00865014" w:rsidRPr="00D814C6" w14:paraId="62F7B14C" w14:textId="77777777" w:rsidTr="00A37856">
        <w:trPr>
          <w:trHeight w:val="346"/>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3147" w14:textId="77777777" w:rsidR="00865014" w:rsidRDefault="00617456" w:rsidP="00781FBE">
            <w:pPr>
              <w:spacing w:after="0" w:line="240" w:lineRule="auto"/>
              <w:rPr>
                <w:rFonts w:eastAsia="Times New Roman" w:cs="Arial"/>
                <w:color w:val="000000"/>
                <w:sz w:val="20"/>
                <w:szCs w:val="20"/>
                <w:lang w:eastAsia="de-CH"/>
              </w:rPr>
            </w:pPr>
            <w:r w:rsidRPr="00D814C6">
              <w:rPr>
                <w:rFonts w:eastAsia="Times New Roman" w:cs="Arial"/>
                <w:color w:val="000000"/>
                <w:sz w:val="20"/>
                <w:szCs w:val="20"/>
                <w:lang w:eastAsia="de-CH"/>
              </w:rPr>
              <w:lastRenderedPageBreak/>
              <w:t xml:space="preserve">Mit Herr </w:t>
            </w:r>
            <w:proofErr w:type="spellStart"/>
            <w:r w:rsidRPr="00D814C6">
              <w:rPr>
                <w:rFonts w:eastAsia="Times New Roman" w:cs="Arial"/>
                <w:color w:val="000000"/>
                <w:sz w:val="20"/>
                <w:szCs w:val="20"/>
                <w:lang w:eastAsia="de-CH"/>
              </w:rPr>
              <w:t>Fructuoso</w:t>
            </w:r>
            <w:proofErr w:type="spellEnd"/>
            <w:r w:rsidRPr="00D814C6">
              <w:rPr>
                <w:rFonts w:eastAsia="Times New Roman" w:cs="Arial"/>
                <w:color w:val="000000"/>
                <w:sz w:val="20"/>
                <w:szCs w:val="20"/>
                <w:lang w:eastAsia="de-CH"/>
              </w:rPr>
              <w:t xml:space="preserve"> schauen was für Recherche</w:t>
            </w:r>
          </w:p>
          <w:p w14:paraId="258E5476" w14:textId="5EFD6729" w:rsidR="00865014" w:rsidRDefault="00865014" w:rsidP="00781FBE">
            <w:pPr>
              <w:spacing w:after="0" w:line="240" w:lineRule="auto"/>
              <w:rPr>
                <w:rFonts w:eastAsia="Times New Roman" w:cs="Arial"/>
                <w:color w:val="000000"/>
                <w:sz w:val="20"/>
                <w:szCs w:val="20"/>
                <w:lang w:eastAsia="de-CH"/>
              </w:rPr>
            </w:pPr>
            <w:r w:rsidRPr="00D814C6">
              <w:rPr>
                <w:rFonts w:eastAsia="Times New Roman" w:cs="Arial"/>
                <w:color w:val="000000"/>
                <w:sz w:val="20"/>
                <w:szCs w:val="20"/>
                <w:lang w:eastAsia="de-CH"/>
              </w:rPr>
              <w:t>M</w:t>
            </w:r>
            <w:r w:rsidR="00617456" w:rsidRPr="00D814C6">
              <w:rPr>
                <w:rFonts w:eastAsia="Times New Roman" w:cs="Arial"/>
                <w:color w:val="000000"/>
                <w:sz w:val="20"/>
                <w:szCs w:val="20"/>
                <w:lang w:eastAsia="de-CH"/>
              </w:rPr>
              <w:t>öglichkeiten</w:t>
            </w:r>
          </w:p>
          <w:p w14:paraId="17D29C84" w14:textId="33474232"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es gibt.</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B286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genau dasselbe</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9D6F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Recherche Möglichkeiten gefunden</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18D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noch wenig Ahnung davon</w:t>
            </w:r>
          </w:p>
        </w:tc>
        <w:tc>
          <w:tcPr>
            <w:tcW w:w="1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036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tc>
      </w:tr>
      <w:tr w:rsidR="00865014" w:rsidRPr="00D814C6" w14:paraId="1C4F6609" w14:textId="77777777" w:rsidTr="00A37856">
        <w:trPr>
          <w:trHeight w:val="357"/>
        </w:trPr>
        <w:tc>
          <w:tcPr>
            <w:tcW w:w="1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9A3A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 Buch bekommen und anschliessend noch anschauen </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03FF" w14:textId="30FDB9AE"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 gelernt</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1236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Nichts nur angeschaut und Überblick verschafft</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90BF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11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479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Buch</w:t>
            </w:r>
          </w:p>
        </w:tc>
      </w:tr>
    </w:tbl>
    <w:p w14:paraId="6F147AD1" w14:textId="156D8343" w:rsidR="00617456" w:rsidRPr="00D814C6" w:rsidRDefault="00617456" w:rsidP="00092D80">
      <w:pPr>
        <w:pStyle w:val="berschrift2"/>
        <w:rPr>
          <w:rFonts w:eastAsia="Times New Roman"/>
          <w:lang w:eastAsia="de-CH"/>
        </w:rPr>
      </w:pPr>
      <w:bookmarkStart w:id="12" w:name="_Toc40881848"/>
      <w:r w:rsidRPr="00D814C6">
        <w:rPr>
          <w:rFonts w:eastAsia="Times New Roman"/>
          <w:lang w:eastAsia="de-CH"/>
        </w:rPr>
        <w:t>30.01.2020</w:t>
      </w:r>
      <w:bookmarkEnd w:id="12"/>
    </w:p>
    <w:p w14:paraId="7165BEC1" w14:textId="6D516CCB" w:rsidR="00A37856" w:rsidRDefault="00A37856" w:rsidP="00A37856">
      <w:pPr>
        <w:pStyle w:val="Beschriftung"/>
        <w:keepNext/>
      </w:pPr>
      <w:bookmarkStart w:id="13" w:name="_Toc40877699"/>
      <w:r>
        <w:t xml:space="preserve">Tabelle </w:t>
      </w:r>
      <w:r w:rsidR="006C6C1D">
        <w:fldChar w:fldCharType="begin"/>
      </w:r>
      <w:r w:rsidR="006C6C1D">
        <w:instrText xml:space="preserve"> SEQ Tabelle \* ARABIC </w:instrText>
      </w:r>
      <w:r w:rsidR="006C6C1D">
        <w:fldChar w:fldCharType="separate"/>
      </w:r>
      <w:r w:rsidR="00304589">
        <w:rPr>
          <w:noProof/>
        </w:rPr>
        <w:t>6</w:t>
      </w:r>
      <w:r w:rsidR="006C6C1D">
        <w:rPr>
          <w:noProof/>
        </w:rPr>
        <w:fldChar w:fldCharType="end"/>
      </w:r>
      <w:r w:rsidRPr="003E1EBA">
        <w:t>: Arb</w:t>
      </w:r>
      <w:r>
        <w:t>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30</w:t>
      </w:r>
      <w:r w:rsidRPr="003E1EBA">
        <w:t>.01.2020</w:t>
      </w:r>
      <w:bookmarkEnd w:id="13"/>
    </w:p>
    <w:tbl>
      <w:tblPr>
        <w:tblW w:w="9106" w:type="dxa"/>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78"/>
      </w:tblGrid>
      <w:tr w:rsidR="00617456" w:rsidRPr="00D814C6" w14:paraId="454DFFB6" w14:textId="77777777" w:rsidTr="00865014">
        <w:trPr>
          <w:trHeight w:val="59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896A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7EF0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9336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1D8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E07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796D4156" w14:textId="77777777" w:rsidTr="00865014">
        <w:trPr>
          <w:trHeight w:val="90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B1B9" w14:textId="19E9BD8D"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Auf verschiedenen Webseiten über </w:t>
            </w:r>
            <w:r w:rsidR="003D6DA1" w:rsidRPr="00D814C6">
              <w:rPr>
                <w:rFonts w:eastAsia="Times New Roman" w:cs="Arial"/>
                <w:color w:val="000000"/>
                <w:sz w:val="20"/>
                <w:szCs w:val="20"/>
                <w:lang w:eastAsia="de-CH"/>
              </w:rPr>
              <w:t>JavaScript</w:t>
            </w:r>
            <w:r w:rsidRPr="00D814C6">
              <w:rPr>
                <w:rFonts w:eastAsia="Times New Roman" w:cs="Arial"/>
                <w:color w:val="000000"/>
                <w:sz w:val="20"/>
                <w:szCs w:val="20"/>
                <w:lang w:eastAsia="de-CH"/>
              </w:rPr>
              <w:t xml:space="preserve"> informiert.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E06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Die ersten Lektionen des Online Kurs auf w3schools gelöst.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35D62" w14:textId="2E1CDF29"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Basics von </w:t>
            </w:r>
            <w:r w:rsidR="003D6DA1" w:rsidRPr="00D814C6">
              <w:rPr>
                <w:rFonts w:eastAsia="Times New Roman" w:cs="Arial"/>
                <w:color w:val="000000"/>
                <w:sz w:val="20"/>
                <w:szCs w:val="20"/>
                <w:lang w:eastAsia="de-CH"/>
              </w:rPr>
              <w:t>JavaScript</w:t>
            </w:r>
            <w:r w:rsidRPr="00D814C6">
              <w:rPr>
                <w:rFonts w:eastAsia="Times New Roman" w:cs="Arial"/>
                <w:color w:val="000000"/>
                <w:sz w:val="20"/>
                <w:szCs w:val="20"/>
                <w:lang w:eastAsia="de-CH"/>
              </w:rPr>
              <w:t xml:space="preserve">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263B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Noch wenig Ahnung davon.</w:t>
            </w:r>
          </w:p>
        </w:tc>
        <w:tc>
          <w:tcPr>
            <w:tcW w:w="1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98CDA" w14:textId="58D55F4F" w:rsidR="00617456" w:rsidRPr="00D814C6" w:rsidRDefault="00BA019C" w:rsidP="00781FBE">
            <w:pPr>
              <w:spacing w:after="0" w:line="240" w:lineRule="auto"/>
              <w:rPr>
                <w:rFonts w:eastAsia="Times New Roman" w:cs="Arial"/>
                <w:sz w:val="20"/>
                <w:szCs w:val="20"/>
                <w:lang w:eastAsia="de-CH"/>
              </w:rPr>
            </w:pPr>
            <w:r>
              <w:rPr>
                <w:rFonts w:eastAsia="Times New Roman" w:cs="Arial"/>
                <w:color w:val="000000"/>
                <w:sz w:val="20"/>
                <w:szCs w:val="20"/>
                <w:lang w:eastAsia="de-CH"/>
              </w:rPr>
              <w:t>Internet,</w:t>
            </w:r>
            <w:r w:rsidR="00617456" w:rsidRPr="00D814C6">
              <w:rPr>
                <w:rFonts w:eastAsia="Times New Roman" w:cs="Arial"/>
                <w:color w:val="000000"/>
                <w:sz w:val="20"/>
                <w:szCs w:val="20"/>
                <w:lang w:eastAsia="de-CH"/>
              </w:rPr>
              <w:t xml:space="preserve"> w3schools</w:t>
            </w:r>
          </w:p>
        </w:tc>
      </w:tr>
      <w:tr w:rsidR="00617456" w:rsidRPr="00D814C6" w14:paraId="26A9785D" w14:textId="77777777" w:rsidTr="00865014">
        <w:trPr>
          <w:trHeight w:val="61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07EA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Mit Herrn </w:t>
            </w:r>
            <w:proofErr w:type="spellStart"/>
            <w:r w:rsidRPr="00D814C6">
              <w:rPr>
                <w:rFonts w:eastAsia="Times New Roman" w:cs="Arial"/>
                <w:color w:val="000000"/>
                <w:sz w:val="20"/>
                <w:szCs w:val="20"/>
                <w:lang w:eastAsia="de-CH"/>
              </w:rPr>
              <w:t>Fructuoso</w:t>
            </w:r>
            <w:proofErr w:type="spellEnd"/>
            <w:r w:rsidRPr="00D814C6">
              <w:rPr>
                <w:rFonts w:eastAsia="Times New Roman" w:cs="Arial"/>
                <w:color w:val="000000"/>
                <w:sz w:val="20"/>
                <w:szCs w:val="20"/>
                <w:lang w:eastAsia="de-CH"/>
              </w:rPr>
              <w:t xml:space="preserve"> schauen was für Recherchemöglichkeiten es gibt.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76A4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dasselbe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482F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Recherchemöglichkeiten und Nachschlagewerke gefunden.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92B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Noch wenig Ahnung davon.</w:t>
            </w:r>
          </w:p>
        </w:tc>
        <w:tc>
          <w:tcPr>
            <w:tcW w:w="1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9302" w14:textId="0604D36D"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Internet, </w:t>
            </w:r>
            <w:r w:rsidR="003D6DA1" w:rsidRPr="00D814C6">
              <w:rPr>
                <w:rFonts w:eastAsia="Times New Roman" w:cs="Arial"/>
                <w:color w:val="000000"/>
                <w:sz w:val="20"/>
                <w:szCs w:val="20"/>
                <w:lang w:eastAsia="de-CH"/>
              </w:rPr>
              <w:t>JavaScript</w:t>
            </w:r>
            <w:r w:rsidRPr="00D814C6">
              <w:rPr>
                <w:rFonts w:eastAsia="Times New Roman" w:cs="Arial"/>
                <w:color w:val="000000"/>
                <w:sz w:val="20"/>
                <w:szCs w:val="20"/>
                <w:lang w:eastAsia="de-CH"/>
              </w:rPr>
              <w:t xml:space="preserve"> Buch</w:t>
            </w:r>
          </w:p>
        </w:tc>
      </w:tr>
    </w:tbl>
    <w:p w14:paraId="633C9E0C" w14:textId="2ADEA4D2" w:rsidR="00617456" w:rsidRPr="00D814C6" w:rsidRDefault="00617456" w:rsidP="00092D80">
      <w:pPr>
        <w:pStyle w:val="berschrift2"/>
        <w:rPr>
          <w:rFonts w:eastAsia="Times New Roman"/>
          <w:lang w:eastAsia="de-CH"/>
        </w:rPr>
      </w:pPr>
      <w:bookmarkStart w:id="14" w:name="_Toc40881849"/>
      <w:r w:rsidRPr="00D814C6">
        <w:rPr>
          <w:rFonts w:eastAsia="Times New Roman"/>
          <w:lang w:eastAsia="de-CH"/>
        </w:rPr>
        <w:t>31.01.2020</w:t>
      </w:r>
      <w:bookmarkEnd w:id="14"/>
    </w:p>
    <w:p w14:paraId="36143E3C" w14:textId="10E418EE" w:rsidR="00A37856" w:rsidRDefault="00A37856" w:rsidP="00A37856">
      <w:pPr>
        <w:pStyle w:val="Beschriftung"/>
        <w:keepNext/>
      </w:pPr>
      <w:bookmarkStart w:id="15" w:name="_Toc40877700"/>
      <w:r>
        <w:t xml:space="preserve">Tabelle </w:t>
      </w:r>
      <w:r w:rsidR="006C6C1D">
        <w:fldChar w:fldCharType="begin"/>
      </w:r>
      <w:r w:rsidR="006C6C1D">
        <w:instrText xml:space="preserve"> SEQ Tabelle \* ARABIC </w:instrText>
      </w:r>
      <w:r w:rsidR="006C6C1D">
        <w:fldChar w:fldCharType="separate"/>
      </w:r>
      <w:r w:rsidR="00304589">
        <w:rPr>
          <w:noProof/>
        </w:rPr>
        <w:t>7</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w:t>
      </w:r>
      <w:r w:rsidRPr="006C76A4">
        <w:t>3</w:t>
      </w:r>
      <w:r>
        <w:t>1</w:t>
      </w:r>
      <w:r w:rsidRPr="006C76A4">
        <w:t>.01.2020</w:t>
      </w:r>
      <w:bookmarkEnd w:id="15"/>
    </w:p>
    <w:tbl>
      <w:tblPr>
        <w:tblW w:w="9090" w:type="dxa"/>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62"/>
      </w:tblGrid>
      <w:tr w:rsidR="00617456" w:rsidRPr="00D814C6" w14:paraId="6A5CC4D7" w14:textId="77777777" w:rsidTr="00865014">
        <w:trPr>
          <w:trHeight w:val="52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823B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F699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2A99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0B04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F33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03836D59" w14:textId="77777777" w:rsidTr="00865014">
        <w:trPr>
          <w:trHeight w:val="54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59BB" w14:textId="2965FCB7"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w:t>
            </w:r>
            <w:r w:rsidR="00617456" w:rsidRPr="00D814C6">
              <w:rPr>
                <w:rFonts w:eastAsia="Times New Roman" w:cs="Arial"/>
                <w:color w:val="000000"/>
                <w:sz w:val="20"/>
                <w:szCs w:val="20"/>
                <w:lang w:eastAsia="de-CH"/>
              </w:rPr>
              <w:t xml:space="preserve"> Tutorial gemacht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70471" w14:textId="3D8087BE"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w:t>
            </w:r>
            <w:r w:rsidR="00617456" w:rsidRPr="00D814C6">
              <w:rPr>
                <w:rFonts w:eastAsia="Times New Roman" w:cs="Arial"/>
                <w:color w:val="000000"/>
                <w:sz w:val="20"/>
                <w:szCs w:val="20"/>
                <w:lang w:eastAsia="de-CH"/>
              </w:rPr>
              <w:t xml:space="preserve"> Tutorial</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25504" w14:textId="5F27EA51"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Basics von </w:t>
            </w:r>
            <w:r w:rsidR="003D6DA1" w:rsidRPr="00D814C6">
              <w:rPr>
                <w:rFonts w:eastAsia="Times New Roman" w:cs="Arial"/>
                <w:color w:val="000000"/>
                <w:sz w:val="20"/>
                <w:szCs w:val="20"/>
                <w:lang w:eastAsia="de-CH"/>
              </w:rPr>
              <w:t>JavaScript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5ED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 Kenntnisse über das Umsetzen in AR</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E0AE"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Codecademy</w:t>
            </w:r>
            <w:proofErr w:type="spellEnd"/>
          </w:p>
        </w:tc>
      </w:tr>
      <w:tr w:rsidR="00617456" w:rsidRPr="00D814C6" w14:paraId="4D0390CA" w14:textId="77777777" w:rsidTr="00865014">
        <w:trPr>
          <w:trHeight w:val="52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A5CE" w14:textId="34010645"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w:t>
            </w:r>
            <w:r w:rsidR="00617456" w:rsidRPr="00D814C6">
              <w:rPr>
                <w:rFonts w:eastAsia="Times New Roman" w:cs="Arial"/>
                <w:color w:val="000000"/>
                <w:sz w:val="20"/>
                <w:szCs w:val="20"/>
                <w:lang w:eastAsia="de-CH"/>
              </w:rPr>
              <w:t xml:space="preserve"> Buch bekommen und durchgelesen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3ABB2" w14:textId="0E213F97"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w:t>
            </w:r>
            <w:r w:rsidR="00617456" w:rsidRPr="00D814C6">
              <w:rPr>
                <w:rFonts w:eastAsia="Times New Roman" w:cs="Arial"/>
                <w:color w:val="000000"/>
                <w:sz w:val="20"/>
                <w:szCs w:val="20"/>
                <w:lang w:eastAsia="de-CH"/>
              </w:rPr>
              <w:t xml:space="preserve"> Buch durchgelesen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EC008" w14:textId="55BEDC34"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Basics von </w:t>
            </w:r>
            <w:r w:rsidR="003D6DA1" w:rsidRPr="00D814C6">
              <w:rPr>
                <w:rFonts w:eastAsia="Times New Roman" w:cs="Arial"/>
                <w:color w:val="000000"/>
                <w:sz w:val="20"/>
                <w:szCs w:val="20"/>
                <w:lang w:eastAsia="de-CH"/>
              </w:rPr>
              <w:t>JavaScript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9A9D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 Kenntnisse über das Umsetzen in AR</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5095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Buch</w:t>
            </w:r>
          </w:p>
        </w:tc>
      </w:tr>
    </w:tbl>
    <w:p w14:paraId="3176FB6E" w14:textId="7B1F2899" w:rsidR="00617456" w:rsidRPr="00D814C6" w:rsidRDefault="00617456" w:rsidP="00092D80">
      <w:pPr>
        <w:pStyle w:val="berschrift2"/>
        <w:rPr>
          <w:rFonts w:eastAsia="Times New Roman"/>
          <w:lang w:eastAsia="de-CH"/>
        </w:rPr>
      </w:pPr>
      <w:bookmarkStart w:id="16" w:name="_Toc40881850"/>
      <w:r w:rsidRPr="00D814C6">
        <w:rPr>
          <w:rFonts w:eastAsia="Times New Roman"/>
          <w:lang w:eastAsia="de-CH"/>
        </w:rPr>
        <w:t>04.02.20 - 07.02.20</w:t>
      </w:r>
      <w:bookmarkEnd w:id="16"/>
    </w:p>
    <w:p w14:paraId="61F9EE7C" w14:textId="1AA7C541" w:rsidR="00A37856" w:rsidRDefault="00A37856" w:rsidP="00A37856">
      <w:pPr>
        <w:pStyle w:val="Beschriftung"/>
        <w:keepNext/>
      </w:pPr>
      <w:bookmarkStart w:id="17" w:name="_Toc40877701"/>
      <w:r>
        <w:t xml:space="preserve">Tabelle </w:t>
      </w:r>
      <w:r w:rsidR="006C6C1D">
        <w:fldChar w:fldCharType="begin"/>
      </w:r>
      <w:r w:rsidR="006C6C1D">
        <w:instrText xml:space="preserve"> SEQ Tabelle \* ARABIC </w:instrText>
      </w:r>
      <w:r w:rsidR="006C6C1D">
        <w:fldChar w:fldCharType="separate"/>
      </w:r>
      <w:r w:rsidR="00304589">
        <w:rPr>
          <w:noProof/>
        </w:rPr>
        <w:t>8</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04.02</w:t>
      </w:r>
      <w:r w:rsidRPr="00F53E0B">
        <w:t>.2020</w:t>
      </w:r>
      <w:bookmarkEnd w:id="17"/>
    </w:p>
    <w:tbl>
      <w:tblPr>
        <w:tblW w:w="9087" w:type="dxa"/>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59"/>
      </w:tblGrid>
      <w:tr w:rsidR="00617456" w:rsidRPr="00D814C6" w14:paraId="33C7222F" w14:textId="77777777" w:rsidTr="00865014">
        <w:trPr>
          <w:trHeight w:val="40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86EE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423E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262C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06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8D5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7ED41DD9" w14:textId="77777777" w:rsidTr="00865014">
        <w:trPr>
          <w:trHeight w:val="1237"/>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74308" w14:textId="01819AD9"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lastRenderedPageBreak/>
              <w:t xml:space="preserve">JavaScript angeschaut mithilfe von </w:t>
            </w:r>
            <w:r w:rsidR="003D6DA1" w:rsidRPr="00D814C6">
              <w:rPr>
                <w:rFonts w:eastAsia="Times New Roman" w:cs="Arial"/>
                <w:color w:val="000000"/>
                <w:sz w:val="20"/>
                <w:szCs w:val="20"/>
                <w:lang w:eastAsia="de-CH"/>
              </w:rPr>
              <w:t>JavaScript</w:t>
            </w:r>
            <w:r w:rsidRPr="00D814C6">
              <w:rPr>
                <w:rFonts w:eastAsia="Times New Roman" w:cs="Arial"/>
                <w:color w:val="000000"/>
                <w:sz w:val="20"/>
                <w:szCs w:val="20"/>
                <w:lang w:eastAsia="de-CH"/>
              </w:rPr>
              <w:t xml:space="preserve"> Buch und Internet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8190" w14:textId="72A562DC"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Buch bis </w:t>
            </w:r>
            <w:r w:rsidR="003D6DA1" w:rsidRPr="00D814C6">
              <w:rPr>
                <w:rFonts w:eastAsia="Times New Roman" w:cs="Arial"/>
                <w:color w:val="000000"/>
                <w:sz w:val="20"/>
                <w:szCs w:val="20"/>
                <w:lang w:eastAsia="de-CH"/>
              </w:rPr>
              <w:t>ca.</w:t>
            </w:r>
            <w:r w:rsidRPr="00D814C6">
              <w:rPr>
                <w:rFonts w:eastAsia="Times New Roman" w:cs="Arial"/>
                <w:color w:val="000000"/>
                <w:sz w:val="20"/>
                <w:szCs w:val="20"/>
                <w:lang w:eastAsia="de-CH"/>
              </w:rPr>
              <w:t xml:space="preserve"> s 85 durchgelesen und angeschaut und probiert anzuwenden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74A9" w14:textId="5E2EBA9A"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Variabel und andere </w:t>
            </w:r>
            <w:r w:rsidR="003D6DA1" w:rsidRPr="00D814C6">
              <w:rPr>
                <w:rFonts w:eastAsia="Times New Roman" w:cs="Arial"/>
                <w:color w:val="000000"/>
                <w:sz w:val="20"/>
                <w:szCs w:val="20"/>
                <w:lang w:eastAsia="de-CH"/>
              </w:rPr>
              <w:t>Basics</w:t>
            </w:r>
            <w:r w:rsidRPr="00D814C6">
              <w:rPr>
                <w:rFonts w:eastAsia="Times New Roman" w:cs="Arial"/>
                <w:color w:val="000000"/>
                <w:sz w:val="20"/>
                <w:szCs w:val="20"/>
                <w:lang w:eastAsia="de-CH"/>
              </w:rPr>
              <w:t xml:space="preserve"> in JavaScript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614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Wir haben in dem Buch eigentlich nichts gross gelernt was ich verwenden kann, Vielleicht die Variablen.</w:t>
            </w:r>
          </w:p>
          <w:p w14:paraId="621660D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Bessere wäre A-Frame gewesen!</w:t>
            </w:r>
          </w:p>
        </w:tc>
        <w:tc>
          <w:tcPr>
            <w:tcW w:w="1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24ED3" w14:textId="77777777" w:rsidR="0091511B" w:rsidRDefault="00617456" w:rsidP="00781FBE">
            <w:pPr>
              <w:spacing w:after="0" w:line="240" w:lineRule="auto"/>
              <w:rPr>
                <w:rFonts w:eastAsia="Times New Roman" w:cs="Arial"/>
                <w:color w:val="000000"/>
                <w:sz w:val="20"/>
                <w:szCs w:val="20"/>
                <w:lang w:eastAsia="de-CH"/>
              </w:rPr>
            </w:pPr>
            <w:r w:rsidRPr="00D814C6">
              <w:rPr>
                <w:rFonts w:eastAsia="Times New Roman" w:cs="Arial"/>
                <w:color w:val="000000"/>
                <w:sz w:val="20"/>
                <w:szCs w:val="20"/>
                <w:lang w:eastAsia="de-CH"/>
              </w:rPr>
              <w:t xml:space="preserve">Internet </w:t>
            </w:r>
            <w:r w:rsidR="0091511B">
              <w:rPr>
                <w:rFonts w:eastAsia="Times New Roman" w:cs="Arial"/>
                <w:color w:val="000000"/>
                <w:sz w:val="20"/>
                <w:szCs w:val="20"/>
                <w:lang w:eastAsia="de-CH"/>
              </w:rPr>
              <w:t>Java-</w:t>
            </w:r>
          </w:p>
          <w:p w14:paraId="0020814A" w14:textId="77777777" w:rsidR="0091511B" w:rsidRDefault="0091511B" w:rsidP="00781FBE">
            <w:pPr>
              <w:spacing w:after="0" w:line="240" w:lineRule="auto"/>
              <w:rPr>
                <w:rFonts w:eastAsia="Times New Roman" w:cs="Arial"/>
                <w:color w:val="000000"/>
                <w:sz w:val="20"/>
                <w:szCs w:val="20"/>
                <w:lang w:eastAsia="de-CH"/>
              </w:rPr>
            </w:pPr>
            <w:r>
              <w:rPr>
                <w:rFonts w:eastAsia="Times New Roman" w:cs="Arial"/>
                <w:color w:val="000000"/>
                <w:sz w:val="20"/>
                <w:szCs w:val="20"/>
                <w:lang w:eastAsia="de-CH"/>
              </w:rPr>
              <w:t>Script</w:t>
            </w:r>
          </w:p>
          <w:p w14:paraId="0F8F0576" w14:textId="6107B7BC" w:rsidR="00617456" w:rsidRPr="0091511B" w:rsidRDefault="0091511B" w:rsidP="00781FBE">
            <w:pPr>
              <w:spacing w:after="0" w:line="240" w:lineRule="auto"/>
              <w:rPr>
                <w:rFonts w:eastAsia="Times New Roman" w:cs="Arial"/>
                <w:color w:val="000000"/>
                <w:sz w:val="20"/>
                <w:szCs w:val="20"/>
                <w:lang w:eastAsia="de-CH"/>
              </w:rPr>
            </w:pPr>
            <w:r>
              <w:rPr>
                <w:rFonts w:eastAsia="Times New Roman" w:cs="Arial"/>
                <w:color w:val="000000"/>
                <w:sz w:val="20"/>
                <w:szCs w:val="20"/>
                <w:lang w:eastAsia="de-CH"/>
              </w:rPr>
              <w:t>buch</w:t>
            </w:r>
          </w:p>
          <w:p w14:paraId="7CD1270D" w14:textId="19E49111" w:rsidR="00617456" w:rsidRPr="00D814C6" w:rsidRDefault="00617456" w:rsidP="00781FBE">
            <w:pPr>
              <w:spacing w:after="0" w:line="240" w:lineRule="auto"/>
              <w:rPr>
                <w:rFonts w:eastAsia="Times New Roman" w:cs="Arial"/>
                <w:sz w:val="20"/>
                <w:szCs w:val="20"/>
                <w:lang w:eastAsia="de-CH"/>
              </w:rPr>
            </w:pPr>
          </w:p>
        </w:tc>
      </w:tr>
    </w:tbl>
    <w:p w14:paraId="274D5CAE" w14:textId="469C8703" w:rsidR="00617456" w:rsidRPr="00D814C6" w:rsidRDefault="00617456" w:rsidP="00092D80">
      <w:pPr>
        <w:pStyle w:val="berschrift2"/>
        <w:rPr>
          <w:rFonts w:eastAsia="Times New Roman"/>
          <w:lang w:eastAsia="de-CH"/>
        </w:rPr>
      </w:pPr>
      <w:bookmarkStart w:id="18" w:name="_Toc40881851"/>
      <w:r w:rsidRPr="00D814C6">
        <w:rPr>
          <w:rFonts w:eastAsia="Times New Roman"/>
          <w:lang w:eastAsia="de-CH"/>
        </w:rPr>
        <w:t>10.02.2020</w:t>
      </w:r>
      <w:bookmarkEnd w:id="18"/>
    </w:p>
    <w:p w14:paraId="0930993F" w14:textId="6080C730" w:rsidR="00A37856" w:rsidRDefault="00A37856" w:rsidP="00A37856">
      <w:pPr>
        <w:pStyle w:val="Beschriftung"/>
        <w:keepNext/>
      </w:pPr>
      <w:bookmarkStart w:id="19" w:name="_Toc40877702"/>
      <w:r>
        <w:t xml:space="preserve">Tabelle </w:t>
      </w:r>
      <w:r w:rsidR="006C6C1D">
        <w:fldChar w:fldCharType="begin"/>
      </w:r>
      <w:r w:rsidR="006C6C1D">
        <w:instrText xml:space="preserve"> SEQ Tabelle \* ARABIC </w:instrText>
      </w:r>
      <w:r w:rsidR="006C6C1D">
        <w:fldChar w:fldCharType="separate"/>
      </w:r>
      <w:r w:rsidR="00304589">
        <w:rPr>
          <w:noProof/>
        </w:rPr>
        <w:t>9</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10</w:t>
      </w:r>
      <w:r w:rsidRPr="00707369">
        <w:t>.02.2020</w:t>
      </w:r>
      <w:bookmarkEnd w:id="19"/>
    </w:p>
    <w:tbl>
      <w:tblPr>
        <w:tblW w:w="9072" w:type="dxa"/>
        <w:tblCellMar>
          <w:top w:w="15" w:type="dxa"/>
          <w:left w:w="15" w:type="dxa"/>
          <w:bottom w:w="15" w:type="dxa"/>
          <w:right w:w="15" w:type="dxa"/>
        </w:tblCellMar>
        <w:tblLook w:val="04A0" w:firstRow="1" w:lastRow="0" w:firstColumn="1" w:lastColumn="0" w:noHBand="0" w:noVBand="1"/>
      </w:tblPr>
      <w:tblGrid>
        <w:gridCol w:w="1833"/>
        <w:gridCol w:w="2410"/>
        <w:gridCol w:w="1984"/>
        <w:gridCol w:w="1741"/>
        <w:gridCol w:w="1104"/>
      </w:tblGrid>
      <w:tr w:rsidR="00617456" w:rsidRPr="00D814C6" w14:paraId="6558152E" w14:textId="77777777" w:rsidTr="00865014">
        <w:trPr>
          <w:trHeight w:val="60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94B1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3717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216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2DB2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DC2D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046D9E11" w14:textId="77777777" w:rsidTr="00865014">
        <w:trPr>
          <w:trHeight w:val="627"/>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18190" w14:textId="7D747C2E"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w:t>
            </w:r>
            <w:r w:rsidR="00617456" w:rsidRPr="00D814C6">
              <w:rPr>
                <w:rFonts w:eastAsia="Times New Roman" w:cs="Arial"/>
                <w:color w:val="000000"/>
                <w:sz w:val="20"/>
                <w:szCs w:val="20"/>
                <w:lang w:eastAsia="de-CH"/>
              </w:rPr>
              <w:t xml:space="preserve"> Online Kurse weiterhin gemacht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7B2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Onlinekurs gemacht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675F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Etwa gleiches Wissen</w:t>
            </w:r>
          </w:p>
        </w:tc>
        <w:tc>
          <w:tcPr>
            <w:tcW w:w="17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77D6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 Probleme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2FD5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tc>
      </w:tr>
      <w:tr w:rsidR="00617456" w:rsidRPr="00D814C6" w14:paraId="39950A11" w14:textId="77777777" w:rsidTr="00865014">
        <w:trPr>
          <w:trHeight w:val="60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5B32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Objekte eingefügt und bearbeitet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6320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vers. Objekte eingefügt und bearbeitet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5C7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Objekte wurden angezeigt und hatten die richtige Position</w:t>
            </w:r>
          </w:p>
        </w:tc>
        <w:tc>
          <w:tcPr>
            <w:tcW w:w="17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7142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Schwierigkeiten mit der Rotation und mit der Textur des Objektes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DF1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Adobe Dimension</w:t>
            </w:r>
          </w:p>
        </w:tc>
      </w:tr>
      <w:tr w:rsidR="00617456" w:rsidRPr="00D814C6" w14:paraId="39563920" w14:textId="77777777" w:rsidTr="00865014">
        <w:trPr>
          <w:trHeight w:val="627"/>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0004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Recherchen im Buch und im Internet gemacht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407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Recherche betrieben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D314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Basics besser kennengelernt</w:t>
            </w:r>
          </w:p>
        </w:tc>
        <w:tc>
          <w:tcPr>
            <w:tcW w:w="17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3EF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Noch nicht viel Ahnung davon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8EB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 Buch</w:t>
            </w:r>
          </w:p>
        </w:tc>
      </w:tr>
    </w:tbl>
    <w:p w14:paraId="1F99A978" w14:textId="6F521483" w:rsidR="00617456" w:rsidRPr="00D814C6" w:rsidRDefault="00617456" w:rsidP="00092D80">
      <w:pPr>
        <w:pStyle w:val="berschrift2"/>
        <w:rPr>
          <w:rFonts w:eastAsia="Times New Roman"/>
          <w:lang w:eastAsia="de-CH"/>
        </w:rPr>
      </w:pPr>
      <w:bookmarkStart w:id="20" w:name="_Toc40881852"/>
      <w:r w:rsidRPr="00D814C6">
        <w:rPr>
          <w:rFonts w:eastAsia="Times New Roman"/>
          <w:lang w:eastAsia="de-CH"/>
        </w:rPr>
        <w:t>02.03.2020</w:t>
      </w:r>
      <w:bookmarkEnd w:id="20"/>
    </w:p>
    <w:p w14:paraId="5908A655" w14:textId="6E7128D9" w:rsidR="003F3217" w:rsidRDefault="003F3217" w:rsidP="003F3217">
      <w:pPr>
        <w:pStyle w:val="Beschriftung"/>
        <w:keepNext/>
      </w:pPr>
      <w:bookmarkStart w:id="21" w:name="_Toc40877703"/>
      <w:r>
        <w:t xml:space="preserve">Tabelle </w:t>
      </w:r>
      <w:r w:rsidR="006C6C1D">
        <w:fldChar w:fldCharType="begin"/>
      </w:r>
      <w:r w:rsidR="006C6C1D">
        <w:instrText xml:space="preserve"> SEQ Tabelle \* ARABIC </w:instrText>
      </w:r>
      <w:r w:rsidR="006C6C1D">
        <w:fldChar w:fldCharType="separate"/>
      </w:r>
      <w:r w:rsidR="00304589">
        <w:rPr>
          <w:noProof/>
        </w:rPr>
        <w:t>10</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02.03</w:t>
      </w:r>
      <w:r w:rsidRPr="003850DA">
        <w:t>.2020</w:t>
      </w:r>
      <w:bookmarkEnd w:id="21"/>
    </w:p>
    <w:tbl>
      <w:tblPr>
        <w:tblW w:w="0" w:type="auto"/>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24"/>
      </w:tblGrid>
      <w:tr w:rsidR="00617456" w:rsidRPr="00D814C6" w14:paraId="3BB9DB12" w14:textId="77777777" w:rsidTr="00865014">
        <w:trPr>
          <w:trHeight w:val="58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72A2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9C20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9EC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51BC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71D3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5293648C" w14:textId="77777777" w:rsidTr="00865014">
        <w:trPr>
          <w:trHeight w:val="97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60B91" w14:textId="290EEE1F"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w:t>
            </w:r>
            <w:r>
              <w:rPr>
                <w:rFonts w:eastAsia="Times New Roman" w:cs="Arial"/>
                <w:color w:val="000000"/>
                <w:sz w:val="20"/>
                <w:szCs w:val="20"/>
                <w:lang w:eastAsia="de-CH"/>
              </w:rPr>
              <w:t xml:space="preserve"> Online Kurse gemacht </w:t>
            </w:r>
            <w:proofErr w:type="spellStart"/>
            <w:r>
              <w:rPr>
                <w:rFonts w:eastAsia="Times New Roman" w:cs="Arial"/>
                <w:color w:val="000000"/>
                <w:sz w:val="20"/>
                <w:szCs w:val="20"/>
                <w:lang w:eastAsia="de-CH"/>
              </w:rPr>
              <w:t>C</w:t>
            </w:r>
            <w:r w:rsidR="00617456" w:rsidRPr="00D814C6">
              <w:rPr>
                <w:rFonts w:eastAsia="Times New Roman" w:cs="Arial"/>
                <w:color w:val="000000"/>
                <w:sz w:val="20"/>
                <w:szCs w:val="20"/>
                <w:lang w:eastAsia="de-CH"/>
              </w:rPr>
              <w:t>odecademy</w:t>
            </w:r>
            <w:proofErr w:type="spellEnd"/>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6A53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Onlinekurs gemacht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C621B" w14:textId="67B746AC" w:rsidR="00617456" w:rsidRPr="00D814C6" w:rsidRDefault="0091511B" w:rsidP="00781FBE">
            <w:pPr>
              <w:spacing w:after="0" w:line="240" w:lineRule="auto"/>
              <w:rPr>
                <w:rFonts w:eastAsia="Times New Roman" w:cs="Arial"/>
                <w:sz w:val="20"/>
                <w:szCs w:val="20"/>
                <w:lang w:eastAsia="de-CH"/>
              </w:rPr>
            </w:pPr>
            <w:r>
              <w:rPr>
                <w:rFonts w:eastAsia="Times New Roman" w:cs="Arial"/>
                <w:color w:val="000000"/>
                <w:sz w:val="20"/>
                <w:szCs w:val="20"/>
                <w:lang w:eastAsia="de-CH"/>
              </w:rPr>
              <w:t>F</w:t>
            </w:r>
            <w:r w:rsidR="00617456" w:rsidRPr="00D814C6">
              <w:rPr>
                <w:rFonts w:eastAsia="Times New Roman" w:cs="Arial"/>
                <w:color w:val="000000"/>
                <w:sz w:val="20"/>
                <w:szCs w:val="20"/>
                <w:lang w:eastAsia="de-CH"/>
              </w:rPr>
              <w:t>unktionen bei JavaScript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C71B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32D07" w14:textId="1ECA20FA" w:rsidR="00617456" w:rsidRPr="00D814C6" w:rsidRDefault="0091511B" w:rsidP="00781FBE">
            <w:pPr>
              <w:spacing w:after="0" w:line="240" w:lineRule="auto"/>
              <w:rPr>
                <w:rFonts w:eastAsia="Times New Roman" w:cs="Arial"/>
                <w:sz w:val="20"/>
                <w:szCs w:val="20"/>
                <w:lang w:eastAsia="de-CH"/>
              </w:rPr>
            </w:pPr>
            <w:r>
              <w:rPr>
                <w:rFonts w:eastAsia="Times New Roman" w:cs="Arial"/>
                <w:color w:val="000000"/>
                <w:sz w:val="20"/>
                <w:szCs w:val="20"/>
                <w:lang w:eastAsia="de-CH"/>
              </w:rPr>
              <w:t xml:space="preserve">Internet, </w:t>
            </w:r>
            <w:proofErr w:type="spellStart"/>
            <w:r>
              <w:rPr>
                <w:rFonts w:eastAsia="Times New Roman" w:cs="Arial"/>
                <w:color w:val="000000"/>
                <w:sz w:val="20"/>
                <w:szCs w:val="20"/>
                <w:lang w:eastAsia="de-CH"/>
              </w:rPr>
              <w:t>C</w:t>
            </w:r>
            <w:r w:rsidR="00617456" w:rsidRPr="00D814C6">
              <w:rPr>
                <w:rFonts w:eastAsia="Times New Roman" w:cs="Arial"/>
                <w:color w:val="000000"/>
                <w:sz w:val="20"/>
                <w:szCs w:val="20"/>
                <w:lang w:eastAsia="de-CH"/>
              </w:rPr>
              <w:t>odecademy</w:t>
            </w:r>
            <w:proofErr w:type="spellEnd"/>
          </w:p>
        </w:tc>
      </w:tr>
      <w:tr w:rsidR="00617456" w:rsidRPr="00D814C6" w14:paraId="2CD108D1" w14:textId="77777777" w:rsidTr="00865014">
        <w:trPr>
          <w:trHeight w:val="117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52433" w14:textId="1886E121"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Zeitplan</w:t>
            </w:r>
            <w:r w:rsidR="004B24C2">
              <w:rPr>
                <w:rFonts w:eastAsia="Times New Roman" w:cs="Arial"/>
                <w:color w:val="000000"/>
                <w:sz w:val="20"/>
                <w:szCs w:val="20"/>
                <w:lang w:eastAsia="de-CH"/>
              </w:rPr>
              <w:fldChar w:fldCharType="begin"/>
            </w:r>
            <w:r w:rsidR="004B24C2">
              <w:instrText xml:space="preserve"> XE "</w:instrText>
            </w:r>
            <w:r w:rsidR="004B24C2" w:rsidRPr="008D6842">
              <w:instrText>Zeitplan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erstellt und fertig gemacht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AB476" w14:textId="37ECC0F6"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Zeitplan</w:t>
            </w:r>
            <w:r w:rsidR="004B24C2">
              <w:rPr>
                <w:rFonts w:eastAsia="Times New Roman" w:cs="Arial"/>
                <w:color w:val="000000"/>
                <w:sz w:val="20"/>
                <w:szCs w:val="20"/>
                <w:lang w:eastAsia="de-CH"/>
              </w:rPr>
              <w:fldChar w:fldCharType="begin"/>
            </w:r>
            <w:r w:rsidR="004B24C2">
              <w:instrText xml:space="preserve"> XE "</w:instrText>
            </w:r>
            <w:r w:rsidR="004B24C2" w:rsidRPr="008D6842">
              <w:instrText>Zeitplan</w:instrText>
            </w:r>
            <w:r w:rsidR="004B24C2">
              <w:instrText xml:space="preserve">" </w:instrText>
            </w:r>
            <w:r w:rsidR="004B24C2">
              <w:rPr>
                <w:rFonts w:eastAsia="Times New Roman" w:cs="Arial"/>
                <w:color w:val="000000"/>
                <w:sz w:val="20"/>
                <w:szCs w:val="20"/>
                <w:lang w:eastAsia="de-CH"/>
              </w:rPr>
              <w:fldChar w:fldCharType="end"/>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D72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Besseres Zeitmanagement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D2A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4E77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Excel</w:t>
            </w:r>
          </w:p>
        </w:tc>
      </w:tr>
    </w:tbl>
    <w:p w14:paraId="0E0B59A5" w14:textId="0F999A96" w:rsidR="00617456" w:rsidRPr="00D814C6" w:rsidRDefault="00617456" w:rsidP="00092D80">
      <w:pPr>
        <w:pStyle w:val="berschrift2"/>
        <w:rPr>
          <w:rFonts w:eastAsia="Times New Roman"/>
          <w:lang w:eastAsia="de-CH"/>
        </w:rPr>
      </w:pPr>
      <w:bookmarkStart w:id="22" w:name="_Toc40881853"/>
      <w:r w:rsidRPr="00D814C6">
        <w:rPr>
          <w:rFonts w:eastAsia="Times New Roman"/>
          <w:lang w:eastAsia="de-CH"/>
        </w:rPr>
        <w:lastRenderedPageBreak/>
        <w:t>03.03.2020</w:t>
      </w:r>
      <w:bookmarkEnd w:id="22"/>
    </w:p>
    <w:p w14:paraId="7A35EC54" w14:textId="5E937612" w:rsidR="003F3217" w:rsidRDefault="003F3217" w:rsidP="003F3217">
      <w:pPr>
        <w:pStyle w:val="Beschriftung"/>
        <w:keepNext/>
      </w:pPr>
      <w:bookmarkStart w:id="23" w:name="_Toc40877704"/>
      <w:r>
        <w:t xml:space="preserve">Tabelle </w:t>
      </w:r>
      <w:r w:rsidR="006C6C1D">
        <w:fldChar w:fldCharType="begin"/>
      </w:r>
      <w:r w:rsidR="006C6C1D">
        <w:instrText xml:space="preserve"> SEQ Tabelle \* ARABIC </w:instrText>
      </w:r>
      <w:r w:rsidR="006C6C1D">
        <w:fldChar w:fldCharType="separate"/>
      </w:r>
      <w:r w:rsidR="00304589">
        <w:rPr>
          <w:noProof/>
        </w:rPr>
        <w:t>11</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03</w:t>
      </w:r>
      <w:r w:rsidRPr="00EB16CB">
        <w:t>.03.2020</w:t>
      </w:r>
      <w:bookmarkEnd w:id="23"/>
    </w:p>
    <w:tbl>
      <w:tblPr>
        <w:tblW w:w="9060" w:type="dxa"/>
        <w:tblLayout w:type="fixed"/>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32"/>
      </w:tblGrid>
      <w:tr w:rsidR="00617456" w:rsidRPr="00D814C6" w14:paraId="31854BF0" w14:textId="77777777" w:rsidTr="00865014">
        <w:trPr>
          <w:trHeight w:val="339"/>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AC0E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D72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4EC1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15BA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41A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57494E" w14:paraId="2C87DA80" w14:textId="77777777" w:rsidTr="00865014">
        <w:trPr>
          <w:trHeight w:val="104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EF19B" w14:textId="00E59976"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JavaScript</w:t>
            </w:r>
            <w:r w:rsidR="00617456" w:rsidRPr="00D814C6">
              <w:rPr>
                <w:rFonts w:eastAsia="Times New Roman" w:cs="Arial"/>
                <w:color w:val="000000"/>
                <w:sz w:val="20"/>
                <w:szCs w:val="20"/>
                <w:lang w:eastAsia="de-CH"/>
              </w:rPr>
              <w:t xml:space="preserve"> Grundlagen über Texturen</w:t>
            </w:r>
            <w:r w:rsidR="00DE08DF">
              <w:rPr>
                <w:rFonts w:eastAsia="Times New Roman" w:cs="Arial"/>
                <w:color w:val="000000"/>
                <w:sz w:val="20"/>
                <w:szCs w:val="20"/>
                <w:lang w:eastAsia="de-CH"/>
              </w:rPr>
              <w:fldChar w:fldCharType="begin"/>
            </w:r>
            <w:r w:rsidR="00DE08DF">
              <w:instrText xml:space="preserve"> XE "</w:instrText>
            </w:r>
            <w:r w:rsidR="00DE08DF" w:rsidRPr="00A415D1">
              <w:instrText>Texturen</w:instrText>
            </w:r>
            <w:r w:rsidR="00DE08DF">
              <w:instrText xml:space="preserve">" </w:instrText>
            </w:r>
            <w:r w:rsidR="00DE08DF">
              <w:rPr>
                <w:rFonts w:eastAsia="Times New Roman" w:cs="Arial"/>
                <w:color w:val="000000"/>
                <w:sz w:val="20"/>
                <w:szCs w:val="20"/>
                <w:lang w:eastAsia="de-CH"/>
              </w:rPr>
              <w:fldChar w:fldCharType="end"/>
            </w:r>
            <w:r w:rsidR="00617456" w:rsidRPr="00D814C6">
              <w:rPr>
                <w:rFonts w:eastAsia="Times New Roman" w:cs="Arial"/>
                <w:color w:val="000000"/>
                <w:sz w:val="20"/>
                <w:szCs w:val="20"/>
                <w:lang w:eastAsia="de-CH"/>
              </w:rPr>
              <w:t xml:space="preserve"> und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00617456" w:rsidRPr="00D814C6">
              <w:rPr>
                <w:rFonts w:eastAsia="Times New Roman" w:cs="Arial"/>
                <w:color w:val="000000"/>
                <w:sz w:val="20"/>
                <w:szCs w:val="20"/>
                <w:lang w:eastAsia="de-CH"/>
              </w:rPr>
              <w:t xml:space="preserve"> gelernt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A2B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Mit der entsprechenden Seite gearbeitet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A5DC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die js.ar erweitert</w:t>
            </w:r>
          </w:p>
          <w:p w14:paraId="522BD17D" w14:textId="487F5778"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Herausgefunden wie man den </w:t>
            </w:r>
            <w:proofErr w:type="spellStart"/>
            <w:r w:rsidRPr="00D814C6">
              <w:rPr>
                <w:rFonts w:eastAsia="Times New Roman" w:cs="Arial"/>
                <w:color w:val="000000"/>
                <w:sz w:val="20"/>
                <w:szCs w:val="20"/>
                <w:lang w:eastAsia="de-CH"/>
              </w:rPr>
              <w:t>obj</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435610">
              <w:instrText>obj</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 Texturen</w:t>
            </w:r>
            <w:r w:rsidR="00DE08DF">
              <w:rPr>
                <w:rFonts w:eastAsia="Times New Roman" w:cs="Arial"/>
                <w:color w:val="000000"/>
                <w:sz w:val="20"/>
                <w:szCs w:val="20"/>
                <w:lang w:eastAsia="de-CH"/>
              </w:rPr>
              <w:fldChar w:fldCharType="begin"/>
            </w:r>
            <w:r w:rsidR="00DE08DF">
              <w:instrText xml:space="preserve"> XE "</w:instrText>
            </w:r>
            <w:r w:rsidR="00DE08DF" w:rsidRPr="00A415D1">
              <w:instrText>Texturen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vergibt. Diese war auch ein langes Problem welches wir nicht schnell lösen konnten.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0857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Nicht alles auf der Seite wurde am Ende vollständig geklärt</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D3D5C" w14:textId="49FE5DE1" w:rsidR="00617456" w:rsidRPr="00D814C6" w:rsidRDefault="006C6C1D" w:rsidP="0091511B">
            <w:pPr>
              <w:spacing w:after="0" w:line="240" w:lineRule="auto"/>
              <w:rPr>
                <w:rFonts w:eastAsia="Times New Roman" w:cs="Arial"/>
                <w:sz w:val="20"/>
                <w:szCs w:val="20"/>
                <w:lang w:val="fr-CH" w:eastAsia="de-CH"/>
              </w:rPr>
            </w:pPr>
            <w:hyperlink r:id="rId12" w:history="1">
              <w:r w:rsidR="00617456" w:rsidRPr="0091511B">
                <w:rPr>
                  <w:rStyle w:val="Hyperlink"/>
                  <w:rFonts w:eastAsia="Times New Roman" w:cs="Arial"/>
                  <w:sz w:val="20"/>
                  <w:szCs w:val="20"/>
                  <w:lang w:val="fr-CH" w:eastAsia="de-CH"/>
                </w:rPr>
                <w:t>A-Frame</w:t>
              </w:r>
            </w:hyperlink>
          </w:p>
        </w:tc>
      </w:tr>
      <w:tr w:rsidR="00617456" w:rsidRPr="00D814C6" w14:paraId="7FA84B1D" w14:textId="77777777" w:rsidTr="00865014">
        <w:trPr>
          <w:trHeight w:val="69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61F8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Gelerntes angewendet und ausprobiert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3DB94" w14:textId="5B145FC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obj</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435610">
              <w:instrText>obj</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 mit Texturen</w:t>
            </w:r>
            <w:r w:rsidR="00DE08DF">
              <w:rPr>
                <w:rFonts w:eastAsia="Times New Roman" w:cs="Arial"/>
                <w:color w:val="000000"/>
                <w:sz w:val="20"/>
                <w:szCs w:val="20"/>
                <w:lang w:eastAsia="de-CH"/>
              </w:rPr>
              <w:fldChar w:fldCharType="begin"/>
            </w:r>
            <w:r w:rsidR="00DE08DF">
              <w:instrText xml:space="preserve"> XE "</w:instrText>
            </w:r>
            <w:r w:rsidR="00DE08DF" w:rsidRPr="00A415D1">
              <w:instrText>Texturen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eingefügt und fertig skaliert, rotiert und positioniert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B8154" w14:textId="07A12CBD"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die Texturen</w:t>
            </w:r>
            <w:r w:rsidR="00DE08DF">
              <w:rPr>
                <w:rFonts w:eastAsia="Times New Roman" w:cs="Arial"/>
                <w:color w:val="000000"/>
                <w:sz w:val="20"/>
                <w:szCs w:val="20"/>
                <w:lang w:eastAsia="de-CH"/>
              </w:rPr>
              <w:fldChar w:fldCharType="begin"/>
            </w:r>
            <w:r w:rsidR="00DE08DF">
              <w:instrText xml:space="preserve"> XE "</w:instrText>
            </w:r>
            <w:r w:rsidR="00DE08DF" w:rsidRPr="00A415D1">
              <w:instrText>Texturen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erweitert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2EB5" w14:textId="38CCC382"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von </w:t>
            </w: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 sind noch nicht sichtbar</w:t>
            </w:r>
          </w:p>
        </w:tc>
        <w:tc>
          <w:tcPr>
            <w:tcW w:w="11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5C29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tc>
      </w:tr>
    </w:tbl>
    <w:p w14:paraId="18EA1B8F" w14:textId="1F2ACC6C" w:rsidR="00617456" w:rsidRPr="00D814C6" w:rsidRDefault="00617456" w:rsidP="00092D80">
      <w:pPr>
        <w:pStyle w:val="berschrift2"/>
        <w:rPr>
          <w:rFonts w:eastAsia="Times New Roman"/>
          <w:lang w:eastAsia="de-CH"/>
        </w:rPr>
      </w:pPr>
      <w:bookmarkStart w:id="24" w:name="_Toc40881854"/>
      <w:r w:rsidRPr="00D814C6">
        <w:rPr>
          <w:rFonts w:eastAsia="Times New Roman"/>
          <w:lang w:eastAsia="de-CH"/>
        </w:rPr>
        <w:t>04.03.2020</w:t>
      </w:r>
      <w:bookmarkEnd w:id="24"/>
    </w:p>
    <w:p w14:paraId="44D00109" w14:textId="62D009B5" w:rsidR="003F3217" w:rsidRDefault="003F3217" w:rsidP="003F3217">
      <w:pPr>
        <w:pStyle w:val="Beschriftung"/>
        <w:keepNext/>
      </w:pPr>
      <w:bookmarkStart w:id="25" w:name="_Toc40877705"/>
      <w:r>
        <w:t xml:space="preserve">Tabelle </w:t>
      </w:r>
      <w:r w:rsidR="006C6C1D">
        <w:fldChar w:fldCharType="begin"/>
      </w:r>
      <w:r w:rsidR="006C6C1D">
        <w:instrText xml:space="preserve"> SEQ Tabelle \* ARABIC </w:instrText>
      </w:r>
      <w:r w:rsidR="006C6C1D">
        <w:fldChar w:fldCharType="separate"/>
      </w:r>
      <w:r w:rsidR="00304589">
        <w:rPr>
          <w:noProof/>
        </w:rPr>
        <w:t>12</w:t>
      </w:r>
      <w:r w:rsidR="006C6C1D">
        <w:rPr>
          <w:noProof/>
        </w:rPr>
        <w:fldChar w:fldCharType="end"/>
      </w:r>
      <w:r w:rsidRPr="001270E0">
        <w:t>: Arbei</w:t>
      </w:r>
      <w:r>
        <w:t>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04</w:t>
      </w:r>
      <w:r w:rsidRPr="001270E0">
        <w:t>.03.2020</w:t>
      </w:r>
      <w:bookmarkEnd w:id="25"/>
    </w:p>
    <w:tbl>
      <w:tblPr>
        <w:tblW w:w="9062" w:type="dxa"/>
        <w:tblCellMar>
          <w:top w:w="15" w:type="dxa"/>
          <w:left w:w="15" w:type="dxa"/>
          <w:bottom w:w="15" w:type="dxa"/>
          <w:right w:w="15" w:type="dxa"/>
        </w:tblCellMar>
        <w:tblLook w:val="04A0" w:firstRow="1" w:lastRow="0" w:firstColumn="1" w:lastColumn="0" w:noHBand="0" w:noVBand="1"/>
      </w:tblPr>
      <w:tblGrid>
        <w:gridCol w:w="1782"/>
        <w:gridCol w:w="2461"/>
        <w:gridCol w:w="1984"/>
        <w:gridCol w:w="1701"/>
        <w:gridCol w:w="1134"/>
      </w:tblGrid>
      <w:tr w:rsidR="00617456" w:rsidRPr="00D814C6" w14:paraId="17BB4A13" w14:textId="77777777" w:rsidTr="002A5878">
        <w:trPr>
          <w:trHeight w:val="448"/>
        </w:trPr>
        <w:tc>
          <w:tcPr>
            <w:tcW w:w="1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FF85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8099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3A3D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24B3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C9FC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26D6C5E4" w14:textId="77777777" w:rsidTr="002A5878">
        <w:trPr>
          <w:trHeight w:val="897"/>
        </w:trPr>
        <w:tc>
          <w:tcPr>
            <w:tcW w:w="1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5832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A-Frame anschauen und JavaScript lernen</w:t>
            </w:r>
          </w:p>
        </w:tc>
        <w:tc>
          <w:tcPr>
            <w:tcW w:w="24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48D1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Grundlagen von JavaScript und auch A-Frame erweitert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67B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Wie man theoretisch 3D Modelle animiert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9F3A9" w14:textId="47219FAB"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Animation bei </w:t>
            </w: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Dateien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57C1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 Webseiten</w:t>
            </w:r>
          </w:p>
        </w:tc>
      </w:tr>
      <w:tr w:rsidR="00617456" w:rsidRPr="00D814C6" w14:paraId="27120720" w14:textId="77777777" w:rsidTr="002A5878">
        <w:trPr>
          <w:trHeight w:val="927"/>
        </w:trPr>
        <w:tc>
          <w:tcPr>
            <w:tcW w:w="1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8A8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Ausprobieren von Theorie</w:t>
            </w:r>
          </w:p>
        </w:tc>
        <w:tc>
          <w:tcPr>
            <w:tcW w:w="24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8460F" w14:textId="31D88D8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Objekte mit Format “</w:t>
            </w: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eingefügt und angepasst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4AD6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Gleiches wie oben erwähnt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E11B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gleich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F26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 Wissen, Webseiten</w:t>
            </w:r>
          </w:p>
        </w:tc>
      </w:tr>
      <w:tr w:rsidR="00617456" w:rsidRPr="00D814C6" w14:paraId="50CB8EB7" w14:textId="77777777" w:rsidTr="002A5878">
        <w:trPr>
          <w:trHeight w:val="897"/>
        </w:trPr>
        <w:tc>
          <w:tcPr>
            <w:tcW w:w="1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828D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Geschaut was für verschiedene Codes es gibt</w:t>
            </w:r>
          </w:p>
        </w:tc>
        <w:tc>
          <w:tcPr>
            <w:tcW w:w="24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2E41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Verschieden </w:t>
            </w:r>
            <w:proofErr w:type="spellStart"/>
            <w:r w:rsidRPr="00D814C6">
              <w:rPr>
                <w:rFonts w:eastAsia="Times New Roman" w:cs="Arial"/>
                <w:color w:val="000000"/>
                <w:sz w:val="20"/>
                <w:szCs w:val="20"/>
                <w:lang w:eastAsia="de-CH"/>
              </w:rPr>
              <w:t>Githubpages</w:t>
            </w:r>
            <w:proofErr w:type="spellEnd"/>
            <w:r w:rsidRPr="00D814C6">
              <w:rPr>
                <w:rFonts w:eastAsia="Times New Roman" w:cs="Arial"/>
                <w:color w:val="000000"/>
                <w:sz w:val="20"/>
                <w:szCs w:val="20"/>
                <w:lang w:eastAsia="de-CH"/>
              </w:rPr>
              <w:t xml:space="preserve"> angeschaut und analysiert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447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Mehr Kenntnisse über verschiedenste Codes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0313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Anwenden und einfügen der Codes, damit sie funktionieren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F136" w14:textId="0734CCF2"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w:t>
            </w:r>
            <w:r w:rsidR="0091511B">
              <w:rPr>
                <w:rFonts w:eastAsia="Times New Roman" w:cs="Arial"/>
                <w:color w:val="000000"/>
                <w:sz w:val="20"/>
                <w:szCs w:val="20"/>
                <w:lang w:eastAsia="de-CH"/>
              </w:rPr>
              <w:t>r</w:t>
            </w:r>
            <w:r w:rsidRPr="00D814C6">
              <w:rPr>
                <w:rFonts w:eastAsia="Times New Roman" w:cs="Arial"/>
                <w:color w:val="000000"/>
                <w:sz w:val="20"/>
                <w:szCs w:val="20"/>
                <w:lang w:eastAsia="de-CH"/>
              </w:rPr>
              <w:t xml:space="preserve">net, </w:t>
            </w:r>
            <w:r w:rsidR="003D6DA1" w:rsidRPr="00D814C6">
              <w:rPr>
                <w:rFonts w:eastAsia="Times New Roman" w:cs="Arial"/>
                <w:color w:val="000000"/>
                <w:sz w:val="20"/>
                <w:szCs w:val="20"/>
                <w:lang w:eastAsia="de-CH"/>
              </w:rPr>
              <w:t>YouTube</w:t>
            </w:r>
            <w:r w:rsidRPr="00D814C6">
              <w:rPr>
                <w:rFonts w:eastAsia="Times New Roman" w:cs="Arial"/>
                <w:color w:val="000000"/>
                <w:sz w:val="20"/>
                <w:szCs w:val="20"/>
                <w:lang w:eastAsia="de-CH"/>
              </w:rPr>
              <w:t>, A-Frame</w:t>
            </w:r>
          </w:p>
        </w:tc>
      </w:tr>
    </w:tbl>
    <w:p w14:paraId="671117E2" w14:textId="10C5385F" w:rsidR="00617456" w:rsidRPr="00D814C6" w:rsidRDefault="00617456" w:rsidP="00092D80">
      <w:pPr>
        <w:pStyle w:val="berschrift2"/>
        <w:rPr>
          <w:rFonts w:eastAsia="Times New Roman"/>
          <w:lang w:eastAsia="de-CH"/>
        </w:rPr>
      </w:pPr>
      <w:bookmarkStart w:id="26" w:name="_Toc40881855"/>
      <w:r w:rsidRPr="00D814C6">
        <w:rPr>
          <w:rFonts w:eastAsia="Times New Roman"/>
          <w:lang w:eastAsia="de-CH"/>
        </w:rPr>
        <w:t>09.03.2020</w:t>
      </w:r>
      <w:bookmarkEnd w:id="26"/>
    </w:p>
    <w:p w14:paraId="732E1E9D" w14:textId="12627647" w:rsidR="003F3217" w:rsidRDefault="003F3217" w:rsidP="003F3217">
      <w:pPr>
        <w:pStyle w:val="Beschriftung"/>
        <w:keepNext/>
      </w:pPr>
      <w:bookmarkStart w:id="27" w:name="_Toc40877706"/>
      <w:r>
        <w:t xml:space="preserve">Tabelle </w:t>
      </w:r>
      <w:r w:rsidR="006C6C1D">
        <w:fldChar w:fldCharType="begin"/>
      </w:r>
      <w:r w:rsidR="006C6C1D">
        <w:instrText xml:space="preserve"> SEQ Tabelle \* ARABIC </w:instrText>
      </w:r>
      <w:r w:rsidR="006C6C1D">
        <w:fldChar w:fldCharType="separate"/>
      </w:r>
      <w:r w:rsidR="00304589">
        <w:rPr>
          <w:noProof/>
        </w:rPr>
        <w:t>13</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09</w:t>
      </w:r>
      <w:r w:rsidRPr="00623715">
        <w:t>.03.2020</w:t>
      </w:r>
      <w:bookmarkEnd w:id="27"/>
    </w:p>
    <w:tbl>
      <w:tblPr>
        <w:tblW w:w="9077" w:type="dxa"/>
        <w:tblCellMar>
          <w:top w:w="15" w:type="dxa"/>
          <w:left w:w="15" w:type="dxa"/>
          <w:bottom w:w="15" w:type="dxa"/>
          <w:right w:w="15" w:type="dxa"/>
        </w:tblCellMar>
        <w:tblLook w:val="04A0" w:firstRow="1" w:lastRow="0" w:firstColumn="1" w:lastColumn="0" w:noHBand="0" w:noVBand="1"/>
      </w:tblPr>
      <w:tblGrid>
        <w:gridCol w:w="1833"/>
        <w:gridCol w:w="2410"/>
        <w:gridCol w:w="1984"/>
        <w:gridCol w:w="1741"/>
        <w:gridCol w:w="1109"/>
      </w:tblGrid>
      <w:tr w:rsidR="00617456" w:rsidRPr="00D814C6" w14:paraId="2DA7DEF8" w14:textId="77777777" w:rsidTr="002A5878">
        <w:trPr>
          <w:trHeight w:val="32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E2E4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AA0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1533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13C5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3CE2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29F69423" w14:textId="77777777" w:rsidTr="002A5878">
        <w:trPr>
          <w:trHeight w:val="33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AA2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A-Frame gründlich durchgelesen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9A71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Bisschen mehr über ar.js erfahren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CAA3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Besser auf der der A-Frame Seite zurechtgekommen</w:t>
            </w:r>
          </w:p>
        </w:tc>
        <w:tc>
          <w:tcPr>
            <w:tcW w:w="17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A35D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Gesuchtes Lösung zu unserem Problem nicht gefunden</w:t>
            </w:r>
          </w:p>
        </w:tc>
        <w:tc>
          <w:tcPr>
            <w:tcW w:w="1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1B9E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A-Frame</w:t>
            </w:r>
          </w:p>
        </w:tc>
      </w:tr>
      <w:tr w:rsidR="00617456" w:rsidRPr="00D814C6" w14:paraId="021DF13C" w14:textId="77777777" w:rsidTr="002A5878">
        <w:trPr>
          <w:trHeight w:val="49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DD0C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lastRenderedPageBreak/>
              <w:t>Ausprobieren der Theorie</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FB99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Würfel mit einer Dreh-Animation und einer Skalierungs-Animation eingefügt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E9D9B" w14:textId="15A172BB"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Kleine, einfache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und wie sie funktionieren</w:t>
            </w:r>
          </w:p>
        </w:tc>
        <w:tc>
          <w:tcPr>
            <w:tcW w:w="17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2A69" w14:textId="142CB1EF"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Nicht geschafft wie man eine bestehende Animation eines </w:t>
            </w: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 einfügen kann</w:t>
            </w:r>
          </w:p>
        </w:tc>
        <w:tc>
          <w:tcPr>
            <w:tcW w:w="1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4D597" w14:textId="15E61C5F"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Internet, </w:t>
            </w:r>
            <w:r w:rsidR="003D6DA1" w:rsidRPr="00D814C6">
              <w:rPr>
                <w:rFonts w:eastAsia="Times New Roman" w:cs="Arial"/>
                <w:color w:val="000000"/>
                <w:sz w:val="20"/>
                <w:szCs w:val="20"/>
                <w:lang w:eastAsia="de-CH"/>
              </w:rPr>
              <w:t>YouTube</w:t>
            </w:r>
            <w:r w:rsidRPr="00D814C6">
              <w:rPr>
                <w:rFonts w:eastAsia="Times New Roman" w:cs="Arial"/>
                <w:color w:val="000000"/>
                <w:sz w:val="20"/>
                <w:szCs w:val="20"/>
                <w:lang w:eastAsia="de-CH"/>
              </w:rPr>
              <w:t>,</w:t>
            </w:r>
          </w:p>
          <w:p w14:paraId="6792B45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A-Frame</w:t>
            </w:r>
          </w:p>
        </w:tc>
      </w:tr>
    </w:tbl>
    <w:p w14:paraId="2D04B34D" w14:textId="3078B939" w:rsidR="00617456" w:rsidRPr="00D814C6" w:rsidRDefault="00617456" w:rsidP="00092D80">
      <w:pPr>
        <w:pStyle w:val="berschrift2"/>
        <w:rPr>
          <w:rFonts w:eastAsia="Times New Roman"/>
          <w:lang w:eastAsia="de-CH"/>
        </w:rPr>
      </w:pPr>
      <w:bookmarkStart w:id="28" w:name="_Toc40881856"/>
      <w:r w:rsidRPr="00D814C6">
        <w:rPr>
          <w:rFonts w:eastAsia="Times New Roman"/>
          <w:lang w:eastAsia="de-CH"/>
        </w:rPr>
        <w:t>25.03.2020</w:t>
      </w:r>
      <w:bookmarkEnd w:id="28"/>
    </w:p>
    <w:p w14:paraId="2CEDA2D1" w14:textId="4D5A5A74" w:rsidR="003F3217" w:rsidRDefault="003F3217" w:rsidP="003F3217">
      <w:pPr>
        <w:pStyle w:val="Beschriftung"/>
        <w:keepNext/>
      </w:pPr>
      <w:bookmarkStart w:id="29" w:name="_Toc40877707"/>
      <w:r>
        <w:t xml:space="preserve">Tabelle </w:t>
      </w:r>
      <w:r w:rsidR="006C6C1D">
        <w:fldChar w:fldCharType="begin"/>
      </w:r>
      <w:r w:rsidR="006C6C1D">
        <w:instrText xml:space="preserve"> SEQ Tabelle \* ARABIC </w:instrText>
      </w:r>
      <w:r w:rsidR="006C6C1D">
        <w:fldChar w:fldCharType="separate"/>
      </w:r>
      <w:r w:rsidR="00304589">
        <w:rPr>
          <w:noProof/>
        </w:rPr>
        <w:t>14</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25</w:t>
      </w:r>
      <w:r w:rsidRPr="00C47E54">
        <w:t>.03.2020</w:t>
      </w:r>
      <w:bookmarkEnd w:id="29"/>
    </w:p>
    <w:tbl>
      <w:tblPr>
        <w:tblW w:w="9093" w:type="dxa"/>
        <w:tblCellMar>
          <w:top w:w="15" w:type="dxa"/>
          <w:left w:w="15" w:type="dxa"/>
          <w:bottom w:w="15" w:type="dxa"/>
          <w:right w:w="15" w:type="dxa"/>
        </w:tblCellMar>
        <w:tblLook w:val="04A0" w:firstRow="1" w:lastRow="0" w:firstColumn="1" w:lastColumn="0" w:noHBand="0" w:noVBand="1"/>
      </w:tblPr>
      <w:tblGrid>
        <w:gridCol w:w="1832"/>
        <w:gridCol w:w="2411"/>
        <w:gridCol w:w="1984"/>
        <w:gridCol w:w="1758"/>
        <w:gridCol w:w="1108"/>
      </w:tblGrid>
      <w:tr w:rsidR="00617456" w:rsidRPr="00D814C6" w14:paraId="003B17D3" w14:textId="77777777" w:rsidTr="002A5878">
        <w:trPr>
          <w:trHeight w:val="361"/>
        </w:trPr>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533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07F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AEA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21F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0F10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00C62735" w14:textId="77777777" w:rsidTr="002A5878">
        <w:trPr>
          <w:trHeight w:val="553"/>
        </w:trPr>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A64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Auf A-Frame Informationen gesucht</w:t>
            </w:r>
          </w:p>
        </w:tc>
        <w:tc>
          <w:tcPr>
            <w:tcW w:w="2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086F" w14:textId="351C4D14"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Unterschiede zwischen ar.js/</w:t>
            </w:r>
            <w:r w:rsidR="00097BE1">
              <w:rPr>
                <w:rFonts w:eastAsia="Times New Roman" w:cs="Arial"/>
                <w:color w:val="000000"/>
                <w:sz w:val="20"/>
                <w:szCs w:val="20"/>
                <w:lang w:eastAsia="de-CH"/>
              </w:rPr>
              <w:t>A-Frame</w:t>
            </w:r>
            <w:r w:rsidRPr="00D814C6">
              <w:rPr>
                <w:rFonts w:eastAsia="Times New Roman" w:cs="Arial"/>
                <w:color w:val="000000"/>
                <w:sz w:val="20"/>
                <w:szCs w:val="20"/>
                <w:lang w:eastAsia="de-CH"/>
              </w:rPr>
              <w:t>/three.js dokumentiert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A433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Unterschiede der drei Methoden/Sprachen besser kennengelernt</w:t>
            </w:r>
          </w:p>
        </w:tc>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0A9D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Wenig Informationen über ar.js</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33F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 A-Frame</w:t>
            </w:r>
          </w:p>
        </w:tc>
      </w:tr>
      <w:tr w:rsidR="00617456" w:rsidRPr="00D814C6" w14:paraId="3FB5E736" w14:textId="77777777" w:rsidTr="002A5878">
        <w:trPr>
          <w:trHeight w:val="553"/>
        </w:trPr>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AD0A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Story über das Projekt überlegt</w:t>
            </w:r>
          </w:p>
        </w:tc>
        <w:tc>
          <w:tcPr>
            <w:tcW w:w="2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890F" w14:textId="4C7CCDA3" w:rsidR="00617456" w:rsidRPr="00D814C6" w:rsidRDefault="003D6DA1" w:rsidP="00781FBE">
            <w:pPr>
              <w:spacing w:after="0" w:line="240" w:lineRule="auto"/>
              <w:rPr>
                <w:rFonts w:eastAsia="Times New Roman" w:cs="Arial"/>
                <w:sz w:val="20"/>
                <w:szCs w:val="20"/>
                <w:lang w:eastAsia="de-CH"/>
              </w:rPr>
            </w:pPr>
            <w:r>
              <w:rPr>
                <w:rFonts w:eastAsia="Times New Roman" w:cs="Arial"/>
                <w:color w:val="000000"/>
                <w:sz w:val="20"/>
                <w:szCs w:val="20"/>
                <w:lang w:eastAsia="de-CH"/>
              </w:rPr>
              <w:t>Story</w:t>
            </w:r>
            <w:r w:rsidR="00617456" w:rsidRPr="00D814C6">
              <w:rPr>
                <w:rFonts w:eastAsia="Times New Roman" w:cs="Arial"/>
                <w:color w:val="000000"/>
                <w:sz w:val="20"/>
                <w:szCs w:val="20"/>
                <w:lang w:eastAsia="de-CH"/>
              </w:rPr>
              <w:t xml:space="preserve"> des Projektes dokumentiert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0B7D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Grundidee der Story fertig</w:t>
            </w:r>
          </w:p>
        </w:tc>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9F0E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Wir wissen noch nicht genau ob es eine Art Gewinnspiel werden soll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B909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Dokumentation</w:t>
            </w:r>
          </w:p>
        </w:tc>
      </w:tr>
      <w:tr w:rsidR="00617456" w:rsidRPr="00D814C6" w14:paraId="2E26E1AE" w14:textId="77777777" w:rsidTr="002A5878">
        <w:trPr>
          <w:trHeight w:val="553"/>
        </w:trPr>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3E90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Modelle der verschiedenen Berufe gesucht</w:t>
            </w:r>
          </w:p>
        </w:tc>
        <w:tc>
          <w:tcPr>
            <w:tcW w:w="24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0307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Mögliche Modelle der Berufe gesucht und heruntergeladen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F835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Zu jedem Beruf 2-5 Modelle heruntergeladen</w:t>
            </w:r>
          </w:p>
        </w:tc>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F93F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Nicht alle Modelle hatten die benötigten Dateien dabei</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BB33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Internet, </w:t>
            </w:r>
            <w:proofErr w:type="spellStart"/>
            <w:r w:rsidRPr="00D814C6">
              <w:rPr>
                <w:rFonts w:eastAsia="Times New Roman" w:cs="Arial"/>
                <w:color w:val="000000"/>
                <w:sz w:val="20"/>
                <w:szCs w:val="20"/>
                <w:lang w:eastAsia="de-CH"/>
              </w:rPr>
              <w:t>Sketchfab</w:t>
            </w:r>
            <w:proofErr w:type="spellEnd"/>
          </w:p>
        </w:tc>
      </w:tr>
    </w:tbl>
    <w:p w14:paraId="7721AA22" w14:textId="69B60ED1" w:rsidR="00617456" w:rsidRPr="00D814C6" w:rsidRDefault="00617456" w:rsidP="00092D80">
      <w:pPr>
        <w:pStyle w:val="berschrift2"/>
        <w:rPr>
          <w:rFonts w:eastAsia="Times New Roman"/>
          <w:lang w:eastAsia="de-CH"/>
        </w:rPr>
      </w:pPr>
      <w:bookmarkStart w:id="30" w:name="_Toc40881857"/>
      <w:r w:rsidRPr="00D814C6">
        <w:rPr>
          <w:rFonts w:eastAsia="Times New Roman"/>
          <w:lang w:eastAsia="de-CH"/>
        </w:rPr>
        <w:t>31.03.2020</w:t>
      </w:r>
      <w:bookmarkEnd w:id="30"/>
    </w:p>
    <w:p w14:paraId="06BA1837" w14:textId="62D32DCC" w:rsidR="003F3217" w:rsidRDefault="003F3217" w:rsidP="003F3217">
      <w:pPr>
        <w:pStyle w:val="Beschriftung"/>
        <w:keepNext/>
      </w:pPr>
      <w:bookmarkStart w:id="31" w:name="_Toc40877708"/>
      <w:r>
        <w:t xml:space="preserve">Tabelle </w:t>
      </w:r>
      <w:r w:rsidR="006C6C1D">
        <w:fldChar w:fldCharType="begin"/>
      </w:r>
      <w:r w:rsidR="006C6C1D">
        <w:instrText xml:space="preserve"> SEQ</w:instrText>
      </w:r>
      <w:r w:rsidR="006C6C1D">
        <w:instrText xml:space="preserve"> Tabelle \* ARABIC </w:instrText>
      </w:r>
      <w:r w:rsidR="006C6C1D">
        <w:fldChar w:fldCharType="separate"/>
      </w:r>
      <w:r w:rsidR="00304589">
        <w:rPr>
          <w:noProof/>
        </w:rPr>
        <w:t>15</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31</w:t>
      </w:r>
      <w:r w:rsidRPr="00906823">
        <w:t>.03.2020</w:t>
      </w:r>
      <w:bookmarkEnd w:id="31"/>
    </w:p>
    <w:tbl>
      <w:tblPr>
        <w:tblW w:w="9063" w:type="dxa"/>
        <w:tblCellMar>
          <w:top w:w="15" w:type="dxa"/>
          <w:left w:w="15" w:type="dxa"/>
          <w:bottom w:w="15" w:type="dxa"/>
          <w:right w:w="15" w:type="dxa"/>
        </w:tblCellMar>
        <w:tblLook w:val="04A0" w:firstRow="1" w:lastRow="0" w:firstColumn="1" w:lastColumn="0" w:noHBand="0" w:noVBand="1"/>
      </w:tblPr>
      <w:tblGrid>
        <w:gridCol w:w="1833"/>
        <w:gridCol w:w="2410"/>
        <w:gridCol w:w="1984"/>
        <w:gridCol w:w="1696"/>
        <w:gridCol w:w="1140"/>
      </w:tblGrid>
      <w:tr w:rsidR="00617456" w:rsidRPr="00D814C6" w14:paraId="6FCC3313" w14:textId="77777777" w:rsidTr="002A5878">
        <w:trPr>
          <w:trHeight w:val="44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8C93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D492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6F9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118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B886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7EE48244" w14:textId="77777777" w:rsidTr="002A5878">
        <w:trPr>
          <w:trHeight w:val="6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05C70" w14:textId="60C456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Auf A-Frame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Interaktionen</w:t>
            </w:r>
            <w:r w:rsidR="00DE08DF">
              <w:rPr>
                <w:rFonts w:eastAsia="Times New Roman" w:cs="Arial"/>
                <w:color w:val="000000"/>
                <w:sz w:val="20"/>
                <w:szCs w:val="20"/>
                <w:lang w:eastAsia="de-CH"/>
              </w:rPr>
              <w:fldChar w:fldCharType="begin"/>
            </w:r>
            <w:r w:rsidR="00DE08DF">
              <w:instrText xml:space="preserve"> XE "</w:instrText>
            </w:r>
            <w:r w:rsidR="00DE08DF" w:rsidRPr="00A77B34">
              <w:instrText>Interaktionen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und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angeschaut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6E3F7" w14:textId="1B1D244D"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Interaktionen</w:t>
            </w:r>
            <w:r w:rsidR="00DE08DF">
              <w:rPr>
                <w:rFonts w:eastAsia="Times New Roman" w:cs="Arial"/>
                <w:color w:val="000000"/>
                <w:sz w:val="20"/>
                <w:szCs w:val="20"/>
                <w:lang w:eastAsia="de-CH"/>
              </w:rPr>
              <w:fldChar w:fldCharType="begin"/>
            </w:r>
            <w:r w:rsidR="00DE08DF">
              <w:instrText xml:space="preserve"> XE "</w:instrText>
            </w:r>
            <w:r w:rsidR="00DE08DF" w:rsidRPr="00A77B34">
              <w:instrText>Interaktionen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in der Doku mit weiteren Informationen erweitert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46C2B" w14:textId="5011A44A"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Mehr Informationen über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und Interaktionen</w:t>
            </w:r>
            <w:r w:rsidR="00DE08DF">
              <w:rPr>
                <w:rFonts w:eastAsia="Times New Roman" w:cs="Arial"/>
                <w:color w:val="000000"/>
                <w:sz w:val="20"/>
                <w:szCs w:val="20"/>
                <w:lang w:eastAsia="de-CH"/>
              </w:rPr>
              <w:fldChar w:fldCharType="begin"/>
            </w:r>
            <w:r w:rsidR="00DE08DF">
              <w:instrText xml:space="preserve"> XE "</w:instrText>
            </w:r>
            <w:r w:rsidR="00DE08DF" w:rsidRPr="00A77B34">
              <w:instrText>Interaktionen</w:instrText>
            </w:r>
            <w:r w:rsidR="00DE08DF">
              <w:instrText xml:space="preserve">" </w:instrText>
            </w:r>
            <w:r w:rsidR="00DE08DF">
              <w:rPr>
                <w:rFonts w:eastAsia="Times New Roman" w:cs="Arial"/>
                <w:color w:val="000000"/>
                <w:sz w:val="20"/>
                <w:szCs w:val="20"/>
                <w:lang w:eastAsia="de-CH"/>
              </w:rPr>
              <w:fldChar w:fldCharType="end"/>
            </w:r>
          </w:p>
        </w:tc>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6ADF8" w14:textId="4F14A4B5"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in auf A-Frame sind nicht alle nützlich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D092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 A-Frame</w:t>
            </w:r>
          </w:p>
        </w:tc>
      </w:tr>
      <w:tr w:rsidR="00617456" w:rsidRPr="00D814C6" w14:paraId="6C8BA85F" w14:textId="77777777" w:rsidTr="002A5878">
        <w:trPr>
          <w:trHeight w:val="64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662E4" w14:textId="7B3CC94A"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Eigene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erstellt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C85CB" w14:textId="289B06D6"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Eigene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erstellt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582BB" w14:textId="43AEBC6C"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das Einfügen und erstellen eigener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p>
        </w:tc>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50C7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Wir hatten lange gebraucht, dass es richtig funktioniert und eingebunden 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E99F" w14:textId="78B356C8" w:rsidR="00617456" w:rsidRPr="00D814C6" w:rsidRDefault="0091511B" w:rsidP="00781FBE">
            <w:pPr>
              <w:spacing w:after="0" w:line="240" w:lineRule="auto"/>
              <w:rPr>
                <w:rFonts w:eastAsia="Times New Roman" w:cs="Arial"/>
                <w:sz w:val="20"/>
                <w:szCs w:val="20"/>
                <w:lang w:eastAsia="de-CH"/>
              </w:rPr>
            </w:pPr>
            <w:r>
              <w:rPr>
                <w:rFonts w:eastAsia="Times New Roman" w:cs="Arial"/>
                <w:color w:val="000000"/>
                <w:sz w:val="20"/>
                <w:szCs w:val="20"/>
                <w:lang w:eastAsia="de-CH"/>
              </w:rPr>
              <w:t xml:space="preserve">Internet, </w:t>
            </w:r>
          </w:p>
          <w:p w14:paraId="74A156CB" w14:textId="0EC642AE" w:rsidR="00617456" w:rsidRPr="00D814C6" w:rsidRDefault="006C6C1D" w:rsidP="00781FBE">
            <w:pPr>
              <w:spacing w:after="0" w:line="240" w:lineRule="auto"/>
              <w:rPr>
                <w:rFonts w:eastAsia="Times New Roman" w:cs="Arial"/>
                <w:sz w:val="20"/>
                <w:szCs w:val="20"/>
                <w:lang w:eastAsia="de-CH"/>
              </w:rPr>
            </w:pPr>
            <w:hyperlink r:id="rId13" w:anchor="0" w:history="1">
              <w:r w:rsidR="0091511B" w:rsidRPr="0091511B">
                <w:rPr>
                  <w:rStyle w:val="Hyperlink"/>
                  <w:rFonts w:eastAsia="Times New Roman" w:cs="Arial"/>
                  <w:sz w:val="20"/>
                  <w:szCs w:val="20"/>
                  <w:lang w:eastAsia="de-CH"/>
                </w:rPr>
                <w:t>Bildungslabor</w:t>
              </w:r>
            </w:hyperlink>
          </w:p>
        </w:tc>
      </w:tr>
      <w:tr w:rsidR="00617456" w:rsidRPr="00D814C6" w14:paraId="2D84AAEA" w14:textId="77777777" w:rsidTr="002A5878">
        <w:trPr>
          <w:trHeight w:val="6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743D1" w14:textId="5E377314"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w:t>
            </w:r>
            <w:r w:rsidR="004B24C2">
              <w:rPr>
                <w:rFonts w:eastAsia="Times New Roman" w:cs="Arial"/>
                <w:color w:val="000000"/>
                <w:sz w:val="20"/>
                <w:szCs w:val="20"/>
                <w:lang w:eastAsia="de-CH"/>
              </w:rPr>
              <w:fldChar w:fldCharType="begin"/>
            </w:r>
            <w:r w:rsidR="004B24C2">
              <w:instrText xml:space="preserve"> XE "</w:instrText>
            </w:r>
            <w:r w:rsidR="004B24C2" w:rsidRPr="00423289">
              <w:rPr>
                <w:lang w:val="de-DE"/>
              </w:rPr>
              <w:instrText>gltf-models</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eingefügt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173C8" w14:textId="27009B60"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w:t>
            </w:r>
            <w:r w:rsidR="004B24C2">
              <w:rPr>
                <w:rFonts w:eastAsia="Times New Roman" w:cs="Arial"/>
                <w:color w:val="000000"/>
                <w:sz w:val="20"/>
                <w:szCs w:val="20"/>
                <w:lang w:eastAsia="de-CH"/>
              </w:rPr>
              <w:fldChar w:fldCharType="begin"/>
            </w:r>
            <w:r w:rsidR="004B24C2">
              <w:instrText xml:space="preserve"> XE "</w:instrText>
            </w:r>
            <w:r w:rsidR="004B24C2" w:rsidRPr="00423289">
              <w:rPr>
                <w:lang w:val="de-DE"/>
              </w:rPr>
              <w:instrText>gltf-models</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eingefügt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384BE" w14:textId="225080E9"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Wissen über das Einfügen von </w:t>
            </w: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w:t>
            </w:r>
            <w:r w:rsidR="004B24C2">
              <w:rPr>
                <w:rFonts w:eastAsia="Times New Roman" w:cs="Arial"/>
                <w:color w:val="000000"/>
                <w:sz w:val="20"/>
                <w:szCs w:val="20"/>
                <w:lang w:eastAsia="de-CH"/>
              </w:rPr>
              <w:fldChar w:fldCharType="begin"/>
            </w:r>
            <w:r w:rsidR="004B24C2">
              <w:instrText xml:space="preserve"> XE "</w:instrText>
            </w:r>
            <w:r w:rsidR="004B24C2" w:rsidRPr="00423289">
              <w:rPr>
                <w:lang w:val="de-DE"/>
              </w:rPr>
              <w:instrText>gltf-models</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auf unseren erstellten Marker</w:t>
            </w:r>
          </w:p>
        </w:tc>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32A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Wir hatten auch hier etwas länger gebraucht bis wir das Objekt richtig einbinden konnten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B40E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 A-Frame</w:t>
            </w:r>
          </w:p>
        </w:tc>
      </w:tr>
    </w:tbl>
    <w:p w14:paraId="04AB4ADE" w14:textId="500237D4" w:rsidR="00617456" w:rsidRPr="00D814C6" w:rsidRDefault="00617456" w:rsidP="00092D80">
      <w:pPr>
        <w:pStyle w:val="berschrift2"/>
        <w:rPr>
          <w:rFonts w:eastAsia="Times New Roman"/>
          <w:lang w:eastAsia="de-CH"/>
        </w:rPr>
      </w:pPr>
      <w:bookmarkStart w:id="32" w:name="_Toc40881858"/>
      <w:r w:rsidRPr="00D814C6">
        <w:rPr>
          <w:rFonts w:eastAsia="Times New Roman"/>
          <w:lang w:eastAsia="de-CH"/>
        </w:rPr>
        <w:lastRenderedPageBreak/>
        <w:t>01.04.2020</w:t>
      </w:r>
      <w:bookmarkEnd w:id="32"/>
    </w:p>
    <w:p w14:paraId="557194B7" w14:textId="11FDF0A3" w:rsidR="003F3217" w:rsidRDefault="003F3217" w:rsidP="003F3217">
      <w:pPr>
        <w:pStyle w:val="Beschriftung"/>
        <w:keepNext/>
      </w:pPr>
      <w:bookmarkStart w:id="33" w:name="_Toc40877709"/>
      <w:r>
        <w:t xml:space="preserve">Tabelle </w:t>
      </w:r>
      <w:r w:rsidR="006C6C1D">
        <w:fldChar w:fldCharType="begin"/>
      </w:r>
      <w:r w:rsidR="006C6C1D">
        <w:instrText xml:space="preserve"> SEQ Tabelle \* ARABIC </w:instrText>
      </w:r>
      <w:r w:rsidR="006C6C1D">
        <w:fldChar w:fldCharType="separate"/>
      </w:r>
      <w:r w:rsidR="00304589">
        <w:rPr>
          <w:noProof/>
        </w:rPr>
        <w:t>16</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01</w:t>
      </w:r>
      <w:r w:rsidRPr="00E840FE">
        <w:t>.0</w:t>
      </w:r>
      <w:r>
        <w:t>4</w:t>
      </w:r>
      <w:r w:rsidRPr="00E840FE">
        <w:t>.2020</w:t>
      </w:r>
      <w:bookmarkEnd w:id="33"/>
    </w:p>
    <w:tbl>
      <w:tblPr>
        <w:tblW w:w="0" w:type="auto"/>
        <w:tblCellMar>
          <w:top w:w="15" w:type="dxa"/>
          <w:left w:w="15" w:type="dxa"/>
          <w:bottom w:w="15" w:type="dxa"/>
          <w:right w:w="15" w:type="dxa"/>
        </w:tblCellMar>
        <w:tblLook w:val="04A0" w:firstRow="1" w:lastRow="0" w:firstColumn="1" w:lastColumn="0" w:noHBand="0" w:noVBand="1"/>
      </w:tblPr>
      <w:tblGrid>
        <w:gridCol w:w="1833"/>
        <w:gridCol w:w="2410"/>
        <w:gridCol w:w="1984"/>
        <w:gridCol w:w="1693"/>
        <w:gridCol w:w="1132"/>
      </w:tblGrid>
      <w:tr w:rsidR="00617456" w:rsidRPr="00D814C6" w14:paraId="21BC64A2" w14:textId="77777777" w:rsidTr="002A5878">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3DA2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CF4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4700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97E3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42D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4C56481F" w14:textId="77777777" w:rsidTr="002A5878">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555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Domain wechseln zu “ar.wibilea.ch”</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0F208" w14:textId="33849DA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Alle Dateien von </w:t>
            </w:r>
            <w:proofErr w:type="spellStart"/>
            <w:r w:rsidRPr="00D814C6">
              <w:rPr>
                <w:rFonts w:eastAsia="Times New Roman" w:cs="Arial"/>
                <w:color w:val="000000"/>
                <w:sz w:val="20"/>
                <w:szCs w:val="20"/>
                <w:lang w:eastAsia="de-CH"/>
              </w:rPr>
              <w:t>Github</w:t>
            </w:r>
            <w:proofErr w:type="spellEnd"/>
            <w:r w:rsidRPr="00D814C6">
              <w:rPr>
                <w:rFonts w:eastAsia="Times New Roman" w:cs="Arial"/>
                <w:color w:val="000000"/>
                <w:sz w:val="20"/>
                <w:szCs w:val="20"/>
                <w:lang w:eastAsia="de-CH"/>
              </w:rPr>
              <w:t xml:space="preserve"> zu einem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-Server</w:t>
            </w:r>
            <w:r w:rsidR="00DE08DF">
              <w:rPr>
                <w:rFonts w:eastAsia="Times New Roman" w:cs="Arial"/>
                <w:color w:val="000000"/>
                <w:sz w:val="20"/>
                <w:szCs w:val="20"/>
                <w:lang w:eastAsia="de-CH"/>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kopiert, sodass die aktuelle Domain “ar.wibilea.ch” heisst.</w:t>
            </w:r>
          </w:p>
          <w:p w14:paraId="1C01F28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Mit Visual Studio Code Verknüpft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2D64E" w14:textId="34AB9A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Sich mit Visual Studio Code mit einem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-Server</w:t>
            </w:r>
            <w:r w:rsidR="00DE08DF">
              <w:rPr>
                <w:rFonts w:eastAsia="Times New Roman" w:cs="Arial"/>
                <w:color w:val="000000"/>
                <w:sz w:val="20"/>
                <w:szCs w:val="20"/>
                <w:lang w:eastAsia="de-CH"/>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verknüpfen mithilfe von einem </w:t>
            </w:r>
            <w:r w:rsidR="003D6DA1" w:rsidRPr="00D814C6">
              <w:rPr>
                <w:rFonts w:eastAsia="Times New Roman" w:cs="Arial"/>
                <w:color w:val="000000"/>
                <w:sz w:val="20"/>
                <w:szCs w:val="20"/>
                <w:lang w:eastAsia="de-CH"/>
              </w:rPr>
              <w:t>Plug-In</w:t>
            </w:r>
            <w:r w:rsidRPr="00D814C6">
              <w:rPr>
                <w:rFonts w:eastAsia="Times New Roman" w:cs="Arial"/>
                <w:color w:val="000000"/>
                <w:sz w:val="20"/>
                <w:szCs w:val="20"/>
                <w:lang w:eastAsia="de-CH"/>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21F5" w14:textId="46BB1F1D"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Schwierigkeiten mit </w:t>
            </w:r>
            <w:proofErr w:type="spellStart"/>
            <w:r w:rsidRPr="00D814C6">
              <w:rPr>
                <w:rFonts w:eastAsia="Times New Roman" w:cs="Arial"/>
                <w:color w:val="000000"/>
                <w:sz w:val="20"/>
                <w:szCs w:val="20"/>
                <w:lang w:eastAsia="de-CH"/>
              </w:rPr>
              <w:t>Fi</w:t>
            </w:r>
            <w:r w:rsidR="003D6DA1">
              <w:rPr>
                <w:rFonts w:eastAsia="Times New Roman" w:cs="Arial"/>
                <w:color w:val="000000"/>
                <w:sz w:val="20"/>
                <w:szCs w:val="20"/>
                <w:lang w:eastAsia="de-CH"/>
              </w:rPr>
              <w:t>lezilla</w:t>
            </w:r>
            <w:proofErr w:type="spellEnd"/>
            <w:r w:rsidR="00DE08DF">
              <w:rPr>
                <w:rFonts w:eastAsia="Times New Roman" w:cs="Arial"/>
                <w:color w:val="000000"/>
                <w:sz w:val="20"/>
                <w:szCs w:val="20"/>
                <w:lang w:eastAsia="de-CH"/>
              </w:rPr>
              <w:fldChar w:fldCharType="begin"/>
            </w:r>
            <w:r w:rsidR="00DE08DF">
              <w:instrText xml:space="preserve"> XE "</w:instrText>
            </w:r>
            <w:r w:rsidR="00DE08DF" w:rsidRPr="004D7801">
              <w:instrText>Filezilla</w:instrText>
            </w:r>
            <w:r w:rsidR="00DE08DF">
              <w:instrText xml:space="preserve">" </w:instrText>
            </w:r>
            <w:r w:rsidR="00DE08DF">
              <w:rPr>
                <w:rFonts w:eastAsia="Times New Roman" w:cs="Arial"/>
                <w:color w:val="000000"/>
                <w:sz w:val="20"/>
                <w:szCs w:val="20"/>
                <w:lang w:eastAsia="de-CH"/>
              </w:rPr>
              <w:fldChar w:fldCharType="end"/>
            </w:r>
            <w:r w:rsidR="003D6DA1">
              <w:rPr>
                <w:rFonts w:eastAsia="Times New Roman" w:cs="Arial"/>
                <w:color w:val="000000"/>
                <w:sz w:val="20"/>
                <w:szCs w:val="20"/>
                <w:lang w:eastAsia="de-CH"/>
              </w:rPr>
              <w:t xml:space="preserve"> auf </w:t>
            </w:r>
            <w:proofErr w:type="spellStart"/>
            <w:r w:rsidR="003D6DA1">
              <w:rPr>
                <w:rFonts w:eastAsia="Times New Roman" w:cs="Arial"/>
                <w:color w:val="000000"/>
                <w:sz w:val="20"/>
                <w:szCs w:val="20"/>
                <w:lang w:eastAsia="de-CH"/>
              </w:rPr>
              <w:t>VMWare</w:t>
            </w:r>
            <w:proofErr w:type="spellEnd"/>
            <w:r w:rsidR="003D6DA1">
              <w:rPr>
                <w:rFonts w:eastAsia="Times New Roman" w:cs="Arial"/>
                <w:color w:val="000000"/>
                <w:sz w:val="20"/>
                <w:szCs w:val="20"/>
                <w:lang w:eastAsia="de-CH"/>
              </w:rPr>
              <w:t>. Auch mit VMw</w:t>
            </w:r>
            <w:r w:rsidRPr="00D814C6">
              <w:rPr>
                <w:rFonts w:eastAsia="Times New Roman" w:cs="Arial"/>
                <w:color w:val="000000"/>
                <w:sz w:val="20"/>
                <w:szCs w:val="20"/>
                <w:lang w:eastAsia="de-CH"/>
              </w:rPr>
              <w:t xml:space="preserve">are Probleme, weil wir sie </w:t>
            </w:r>
            <w:proofErr w:type="spellStart"/>
            <w:r w:rsidRPr="00D814C6">
              <w:rPr>
                <w:rFonts w:eastAsia="Times New Roman" w:cs="Arial"/>
                <w:color w:val="000000"/>
                <w:sz w:val="20"/>
                <w:szCs w:val="20"/>
                <w:lang w:eastAsia="de-CH"/>
              </w:rPr>
              <w:t>suspended</w:t>
            </w:r>
            <w:proofErr w:type="spellEnd"/>
            <w:r w:rsidRPr="00D814C6">
              <w:rPr>
                <w:rFonts w:eastAsia="Times New Roman" w:cs="Arial"/>
                <w:color w:val="000000"/>
                <w:sz w:val="20"/>
                <w:szCs w:val="20"/>
                <w:lang w:eastAsia="de-CH"/>
              </w:rPr>
              <w:t xml:space="preserve"> haben.</w:t>
            </w:r>
          </w:p>
          <w:p w14:paraId="05B7B9FB" w14:textId="484D7915"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Das von Google entwickelte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-Programm ging auch nicht.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67CF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p w14:paraId="34D5E447" w14:textId="77777777" w:rsidR="00BA019C" w:rsidRDefault="00617456" w:rsidP="00781FBE">
            <w:pPr>
              <w:spacing w:after="0" w:line="240" w:lineRule="auto"/>
              <w:rPr>
                <w:rFonts w:eastAsia="Times New Roman" w:cs="Arial"/>
                <w:color w:val="000000"/>
                <w:sz w:val="20"/>
                <w:szCs w:val="20"/>
                <w:lang w:eastAsia="de-CH"/>
              </w:rPr>
            </w:pPr>
            <w:r w:rsidRPr="00D814C6">
              <w:rPr>
                <w:rFonts w:eastAsia="Times New Roman" w:cs="Arial"/>
                <w:color w:val="000000"/>
                <w:sz w:val="20"/>
                <w:szCs w:val="20"/>
                <w:lang w:eastAsia="de-CH"/>
              </w:rPr>
              <w:t xml:space="preserve">Email von Herr </w:t>
            </w:r>
          </w:p>
          <w:p w14:paraId="266F7C74" w14:textId="64549B6A" w:rsidR="00BA019C" w:rsidRPr="0091511B"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Fructuoso</w:t>
            </w:r>
            <w:proofErr w:type="spellEnd"/>
          </w:p>
          <w:p w14:paraId="79304865" w14:textId="6B03CF6C" w:rsidR="00617456" w:rsidRPr="00D814C6" w:rsidRDefault="003D6DA1" w:rsidP="003D6DA1">
            <w:pPr>
              <w:spacing w:after="0" w:line="240" w:lineRule="auto"/>
              <w:rPr>
                <w:rFonts w:eastAsia="Times New Roman" w:cs="Arial"/>
                <w:sz w:val="20"/>
                <w:szCs w:val="20"/>
                <w:lang w:eastAsia="de-CH"/>
              </w:rPr>
            </w:pPr>
            <w:r>
              <w:rPr>
                <w:rFonts w:eastAsia="Times New Roman" w:cs="Arial"/>
                <w:color w:val="000000"/>
                <w:sz w:val="20"/>
                <w:szCs w:val="20"/>
                <w:lang w:eastAsia="de-CH"/>
              </w:rPr>
              <w:t>YouT</w:t>
            </w:r>
            <w:r w:rsidR="00617456" w:rsidRPr="00D814C6">
              <w:rPr>
                <w:rFonts w:eastAsia="Times New Roman" w:cs="Arial"/>
                <w:color w:val="000000"/>
                <w:sz w:val="20"/>
                <w:szCs w:val="20"/>
                <w:lang w:eastAsia="de-CH"/>
              </w:rPr>
              <w:t>ube</w:t>
            </w:r>
            <w:r>
              <w:rPr>
                <w:rFonts w:eastAsia="Times New Roman" w:cs="Arial"/>
                <w:color w:val="000000"/>
                <w:sz w:val="20"/>
                <w:szCs w:val="20"/>
                <w:lang w:eastAsia="de-CH"/>
              </w:rPr>
              <w:t xml:space="preserve"> </w:t>
            </w:r>
            <w:proofErr w:type="spellStart"/>
            <w:r w:rsidR="00617456" w:rsidRPr="00D814C6">
              <w:rPr>
                <w:rFonts w:eastAsia="Times New Roman" w:cs="Arial"/>
                <w:color w:val="000000"/>
                <w:sz w:val="20"/>
                <w:szCs w:val="20"/>
                <w:lang w:eastAsia="de-CH"/>
              </w:rPr>
              <w:t>Tuorials</w:t>
            </w:r>
            <w:proofErr w:type="spellEnd"/>
          </w:p>
        </w:tc>
      </w:tr>
      <w:tr w:rsidR="00617456" w:rsidRPr="00D814C6" w14:paraId="7A867F58" w14:textId="77777777" w:rsidTr="002A5878">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9A9CD" w14:textId="744F7ABA"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Lerndoku</w:t>
            </w:r>
            <w:r w:rsidR="003D6DA1">
              <w:rPr>
                <w:rFonts w:eastAsia="Times New Roman" w:cs="Arial"/>
                <w:color w:val="000000"/>
                <w:sz w:val="20"/>
                <w:szCs w:val="20"/>
                <w:lang w:eastAsia="de-CH"/>
              </w:rPr>
              <w:t>mentation</w:t>
            </w:r>
            <w:r w:rsidRPr="00D814C6">
              <w:rPr>
                <w:rFonts w:eastAsia="Times New Roman" w:cs="Arial"/>
                <w:color w:val="000000"/>
                <w:sz w:val="20"/>
                <w:szCs w:val="20"/>
                <w:lang w:eastAsia="de-CH"/>
              </w:rPr>
              <w:t xml:space="preserve"> erweitert zu Domain wechseln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3DD76" w14:textId="3027078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Die Lerndoku</w:t>
            </w:r>
            <w:r w:rsidR="003D6DA1">
              <w:rPr>
                <w:rFonts w:eastAsia="Times New Roman" w:cs="Arial"/>
                <w:color w:val="000000"/>
                <w:sz w:val="20"/>
                <w:szCs w:val="20"/>
                <w:lang w:eastAsia="de-CH"/>
              </w:rPr>
              <w:t>mentation</w:t>
            </w:r>
            <w:r w:rsidRPr="00D814C6">
              <w:rPr>
                <w:rFonts w:eastAsia="Times New Roman" w:cs="Arial"/>
                <w:color w:val="000000"/>
                <w:sz w:val="20"/>
                <w:szCs w:val="20"/>
                <w:lang w:eastAsia="de-CH"/>
              </w:rPr>
              <w:t xml:space="preserve"> erweitert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3D65B" w14:textId="51F3535A"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Neues Wissen wie man die Domain wechseln und Daten auf einem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-Server</w:t>
            </w:r>
            <w:r w:rsidR="00DE08DF">
              <w:rPr>
                <w:rFonts w:eastAsia="Times New Roman" w:cs="Arial"/>
                <w:color w:val="000000"/>
                <w:sz w:val="20"/>
                <w:szCs w:val="20"/>
                <w:lang w:eastAsia="de-CH"/>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ladet und auch nutzt.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3166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7A3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p w14:paraId="68E028B4" w14:textId="77777777" w:rsidR="00617456" w:rsidRPr="00D814C6" w:rsidRDefault="00617456" w:rsidP="00781FBE">
            <w:pPr>
              <w:spacing w:after="0" w:line="240" w:lineRule="auto"/>
              <w:rPr>
                <w:rFonts w:eastAsia="Times New Roman" w:cs="Arial"/>
                <w:sz w:val="20"/>
                <w:szCs w:val="20"/>
                <w:lang w:eastAsia="de-CH"/>
              </w:rPr>
            </w:pPr>
          </w:p>
        </w:tc>
      </w:tr>
      <w:tr w:rsidR="00617456" w:rsidRPr="00D814C6" w14:paraId="73CAAB74" w14:textId="77777777" w:rsidTr="002A5878">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39C6" w14:textId="77777777" w:rsidR="00617456" w:rsidRPr="00D814C6" w:rsidRDefault="00617456" w:rsidP="00781FBE">
            <w:pPr>
              <w:spacing w:after="0" w:line="240" w:lineRule="auto"/>
              <w:rPr>
                <w:rFonts w:eastAsia="Times New Roman" w:cs="Arial"/>
                <w:sz w:val="20"/>
                <w:szCs w:val="20"/>
                <w:lang w:eastAsia="de-CH"/>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51C80" w14:textId="77777777" w:rsidR="00617456" w:rsidRPr="00D814C6" w:rsidRDefault="00617456" w:rsidP="00781FBE">
            <w:pPr>
              <w:spacing w:after="0" w:line="240" w:lineRule="auto"/>
              <w:rPr>
                <w:rFonts w:eastAsia="Times New Roman" w:cs="Arial"/>
                <w:sz w:val="20"/>
                <w:szCs w:val="20"/>
                <w:lang w:eastAsia="de-CH"/>
              </w:rPr>
            </w:pP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31D7C" w14:textId="77777777" w:rsidR="00617456" w:rsidRPr="00D814C6" w:rsidRDefault="00617456" w:rsidP="00781FBE">
            <w:pPr>
              <w:spacing w:after="0" w:line="240" w:lineRule="auto"/>
              <w:rPr>
                <w:rFonts w:eastAsia="Times New Roman" w:cs="Arial"/>
                <w:sz w:val="20"/>
                <w:szCs w:val="20"/>
                <w:lang w:eastAsia="de-CH"/>
              </w:rPr>
            </w:pP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F06B9" w14:textId="77777777" w:rsidR="00617456" w:rsidRPr="00D814C6" w:rsidRDefault="00617456" w:rsidP="00781FBE">
            <w:pPr>
              <w:spacing w:after="0" w:line="240" w:lineRule="auto"/>
              <w:rPr>
                <w:rFonts w:eastAsia="Times New Roman" w:cs="Arial"/>
                <w:sz w:val="20"/>
                <w:szCs w:val="20"/>
                <w:lang w:eastAsia="de-CH"/>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1B788" w14:textId="77777777" w:rsidR="00617456" w:rsidRPr="00D814C6" w:rsidRDefault="00617456" w:rsidP="00781FBE">
            <w:pPr>
              <w:spacing w:after="0" w:line="240" w:lineRule="auto"/>
              <w:rPr>
                <w:rFonts w:eastAsia="Times New Roman" w:cs="Arial"/>
                <w:sz w:val="20"/>
                <w:szCs w:val="20"/>
                <w:lang w:eastAsia="de-CH"/>
              </w:rPr>
            </w:pPr>
          </w:p>
        </w:tc>
      </w:tr>
    </w:tbl>
    <w:p w14:paraId="4689A560" w14:textId="29B510FE" w:rsidR="00617456" w:rsidRPr="00D814C6" w:rsidRDefault="00617456" w:rsidP="00092D80">
      <w:pPr>
        <w:pStyle w:val="berschrift2"/>
        <w:rPr>
          <w:rFonts w:eastAsia="Times New Roman"/>
          <w:lang w:eastAsia="de-CH"/>
        </w:rPr>
      </w:pPr>
      <w:bookmarkStart w:id="34" w:name="_Toc40881859"/>
      <w:r w:rsidRPr="00D814C6">
        <w:rPr>
          <w:rFonts w:eastAsia="Times New Roman"/>
          <w:lang w:eastAsia="de-CH"/>
        </w:rPr>
        <w:t>06.04.2020</w:t>
      </w:r>
      <w:bookmarkEnd w:id="34"/>
    </w:p>
    <w:p w14:paraId="686E3079" w14:textId="31F3F73C" w:rsidR="003F3217" w:rsidRDefault="003F3217" w:rsidP="003F3217">
      <w:pPr>
        <w:pStyle w:val="Beschriftung"/>
        <w:keepNext/>
      </w:pPr>
      <w:bookmarkStart w:id="35" w:name="_Toc40877710"/>
      <w:r>
        <w:t xml:space="preserve">Tabelle </w:t>
      </w:r>
      <w:r w:rsidR="006C6C1D">
        <w:fldChar w:fldCharType="begin"/>
      </w:r>
      <w:r w:rsidR="006C6C1D">
        <w:instrText xml:space="preserve"> SEQ Tabelle \* ARABIC </w:instrText>
      </w:r>
      <w:r w:rsidR="006C6C1D">
        <w:fldChar w:fldCharType="separate"/>
      </w:r>
      <w:r w:rsidR="00304589">
        <w:rPr>
          <w:noProof/>
        </w:rPr>
        <w:t>17</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06</w:t>
      </w:r>
      <w:r w:rsidRPr="002C0629">
        <w:t>.04.2020</w:t>
      </w:r>
      <w:bookmarkEnd w:id="35"/>
    </w:p>
    <w:tbl>
      <w:tblPr>
        <w:tblW w:w="0" w:type="auto"/>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24"/>
      </w:tblGrid>
      <w:tr w:rsidR="00617456" w:rsidRPr="00D814C6" w14:paraId="09C00EE7" w14:textId="77777777" w:rsidTr="002A5878">
        <w:trPr>
          <w:trHeight w:val="42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1FC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EF3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9CE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9D27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BC77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1FA301B1" w14:textId="77777777" w:rsidTr="002A5878">
        <w:trPr>
          <w:trHeight w:val="42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87243" w14:textId="0852BA1B"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Geschaut, dass beide auf </w:t>
            </w:r>
            <w:r w:rsidR="003D6DA1" w:rsidRPr="00D814C6">
              <w:rPr>
                <w:rFonts w:eastAsia="Times New Roman" w:cs="Arial"/>
                <w:color w:val="000000"/>
                <w:sz w:val="20"/>
                <w:szCs w:val="20"/>
                <w:lang w:eastAsia="de-CH"/>
              </w:rPr>
              <w:t>demselben</w:t>
            </w:r>
            <w:r w:rsidRPr="00D814C6">
              <w:rPr>
                <w:rFonts w:eastAsia="Times New Roman" w:cs="Arial"/>
                <w:color w:val="000000"/>
                <w:sz w:val="20"/>
                <w:szCs w:val="20"/>
                <w:lang w:eastAsia="de-CH"/>
              </w:rPr>
              <w:t xml:space="preserve"> Stand für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sind.</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2C9C" w14:textId="291CE162"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Einer hat den anderen informiert wie das genau geht mit dem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-Server</w:t>
            </w:r>
            <w:r w:rsidR="00DE08DF">
              <w:rPr>
                <w:rFonts w:eastAsia="Times New Roman" w:cs="Arial"/>
                <w:color w:val="000000"/>
                <w:sz w:val="20"/>
                <w:szCs w:val="20"/>
                <w:lang w:eastAsia="de-CH"/>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und VS Code.</w:t>
            </w:r>
          </w:p>
          <w:p w14:paraId="0C00465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Der andere hat es umgesetzt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695FA" w14:textId="4A4F664F"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Beide wissen wie die Verknüpfung von VS-Code mit einem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-Server</w:t>
            </w:r>
            <w:r w:rsidR="00DE08DF">
              <w:rPr>
                <w:rFonts w:eastAsia="Times New Roman" w:cs="Arial"/>
                <w:color w:val="000000"/>
                <w:sz w:val="20"/>
                <w:szCs w:val="20"/>
                <w:lang w:eastAsia="de-CH"/>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funktioniert.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457A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 Probleme bekannt</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3BEF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Kopf </w:t>
            </w:r>
          </w:p>
          <w:p w14:paraId="52E1130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Anderes Teammitglied</w:t>
            </w:r>
          </w:p>
        </w:tc>
      </w:tr>
      <w:tr w:rsidR="00617456" w:rsidRPr="00D814C6" w14:paraId="7D75341E" w14:textId="77777777" w:rsidTr="002A5878">
        <w:trPr>
          <w:trHeight w:val="42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4A9E2" w14:textId="4F678C23"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Lerndoku</w:t>
            </w:r>
            <w:r w:rsidR="003D6DA1">
              <w:rPr>
                <w:rFonts w:eastAsia="Times New Roman" w:cs="Arial"/>
                <w:color w:val="000000"/>
                <w:sz w:val="20"/>
                <w:szCs w:val="20"/>
                <w:lang w:eastAsia="de-CH"/>
              </w:rPr>
              <w:t>mentation</w:t>
            </w:r>
            <w:r w:rsidRPr="00D814C6">
              <w:rPr>
                <w:rFonts w:eastAsia="Times New Roman" w:cs="Arial"/>
                <w:color w:val="000000"/>
                <w:sz w:val="20"/>
                <w:szCs w:val="20"/>
                <w:lang w:eastAsia="de-CH"/>
              </w:rPr>
              <w:t xml:space="preserve"> verschönert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620F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Unsere Doku war sehr schmuddelig. Diese wurde überarbeitet, sodass es aufgeräumt aussieht. Tabellen erstellt und Codes in Tabelle mit Bild gepackt.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C543D" w14:textId="11FFBB42"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Wie die eigentliche Struktur in der Lerndoku</w:t>
            </w:r>
            <w:r w:rsidR="003D6DA1">
              <w:rPr>
                <w:rFonts w:eastAsia="Times New Roman" w:cs="Arial"/>
                <w:color w:val="000000"/>
                <w:sz w:val="20"/>
                <w:szCs w:val="20"/>
                <w:lang w:eastAsia="de-CH"/>
              </w:rPr>
              <w:t>mentation</w:t>
            </w:r>
            <w:r w:rsidRPr="00D814C6">
              <w:rPr>
                <w:rFonts w:eastAsia="Times New Roman" w:cs="Arial"/>
                <w:color w:val="000000"/>
                <w:sz w:val="20"/>
                <w:szCs w:val="20"/>
                <w:lang w:eastAsia="de-CH"/>
              </w:rPr>
              <w:t xml:space="preserve"> aussehen sollte.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893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Probleme mit “Überschrift 1 “</w:t>
            </w:r>
          </w:p>
          <w:p w14:paraId="1ED3FF42" w14:textId="2325A619" w:rsidR="00617456" w:rsidRPr="00D814C6" w:rsidRDefault="003D6DA1"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Bei</w:t>
            </w:r>
            <w:r w:rsidR="00617456" w:rsidRPr="00D814C6">
              <w:rPr>
                <w:rFonts w:eastAsia="Times New Roman" w:cs="Arial"/>
                <w:color w:val="000000"/>
                <w:sz w:val="20"/>
                <w:szCs w:val="20"/>
                <w:lang w:eastAsia="de-CH"/>
              </w:rPr>
              <w:t xml:space="preserve"> den “Überschriften 1” hatte es keine Zahl dabei.</w:t>
            </w:r>
          </w:p>
          <w:p w14:paraId="45F4546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Wir konnten zudem ein Worddokument nicht löschen von unser Gruppe. Es hat sich jedoch erledigt und alles hat schliesslich geklappt.</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D91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tc>
      </w:tr>
      <w:tr w:rsidR="00617456" w:rsidRPr="00D814C6" w14:paraId="5719AC2A" w14:textId="77777777" w:rsidTr="002A5878">
        <w:trPr>
          <w:trHeight w:val="42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D6607" w14:textId="466D773E"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lastRenderedPageBreak/>
              <w:t>Lerndoku</w:t>
            </w:r>
            <w:r w:rsidR="003D6DA1">
              <w:rPr>
                <w:rFonts w:eastAsia="Times New Roman" w:cs="Arial"/>
                <w:color w:val="000000"/>
                <w:sz w:val="20"/>
                <w:szCs w:val="20"/>
                <w:lang w:eastAsia="de-CH"/>
              </w:rPr>
              <w:t>mentation</w:t>
            </w:r>
            <w:r w:rsidRPr="00D814C6">
              <w:rPr>
                <w:rFonts w:eastAsia="Times New Roman" w:cs="Arial"/>
                <w:color w:val="000000"/>
                <w:sz w:val="20"/>
                <w:szCs w:val="20"/>
                <w:lang w:eastAsia="de-CH"/>
              </w:rPr>
              <w:t xml:space="preserve"> erweitert für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-Server</w:t>
            </w:r>
            <w:r w:rsidR="00DE08DF">
              <w:rPr>
                <w:rFonts w:eastAsia="Times New Roman" w:cs="Arial"/>
                <w:color w:val="000000"/>
                <w:sz w:val="20"/>
                <w:szCs w:val="20"/>
                <w:lang w:eastAsia="de-CH"/>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Times New Roman" w:cs="Arial"/>
                <w:color w:val="000000"/>
                <w:sz w:val="20"/>
                <w:szCs w:val="20"/>
                <w:lang w:eastAsia="de-CH"/>
              </w:rPr>
              <w:fldChar w:fldCharType="end"/>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C939" w14:textId="2692885B"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Auch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Text vom Mittwoch haben wir schöner dargestellt und in eine Tabelle geschrieben. Ausserdem ist der Text auch noch erweitert worden.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6FC5" w14:textId="4E9039BF"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Wie die eigentliche Struktur in der Lerndoku</w:t>
            </w:r>
            <w:r w:rsidR="003D6DA1">
              <w:rPr>
                <w:rFonts w:eastAsia="Times New Roman" w:cs="Arial"/>
                <w:color w:val="000000"/>
                <w:sz w:val="20"/>
                <w:szCs w:val="20"/>
                <w:lang w:eastAsia="de-CH"/>
              </w:rPr>
              <w:t>mentation</w:t>
            </w:r>
            <w:r w:rsidRPr="00D814C6">
              <w:rPr>
                <w:rFonts w:eastAsia="Times New Roman" w:cs="Arial"/>
                <w:color w:val="000000"/>
                <w:sz w:val="20"/>
                <w:szCs w:val="20"/>
                <w:lang w:eastAsia="de-CH"/>
              </w:rPr>
              <w:t xml:space="preserve"> aussehen sollte.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786C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 Probleme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B1CB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Internet</w:t>
            </w:r>
          </w:p>
        </w:tc>
      </w:tr>
    </w:tbl>
    <w:p w14:paraId="2B750014" w14:textId="38E23297" w:rsidR="002A5878" w:rsidRPr="002A5878" w:rsidRDefault="00617456" w:rsidP="00092D80">
      <w:pPr>
        <w:pStyle w:val="berschrift2"/>
        <w:rPr>
          <w:rFonts w:eastAsia="Times New Roman"/>
          <w:lang w:eastAsia="de-CH"/>
        </w:rPr>
      </w:pPr>
      <w:bookmarkStart w:id="36" w:name="_Toc40881860"/>
      <w:r w:rsidRPr="00D814C6">
        <w:rPr>
          <w:rFonts w:eastAsia="Times New Roman"/>
          <w:lang w:eastAsia="de-CH"/>
        </w:rPr>
        <w:t>07.04.2020</w:t>
      </w:r>
      <w:bookmarkEnd w:id="36"/>
    </w:p>
    <w:p w14:paraId="4DD89E90" w14:textId="331CBB14" w:rsidR="003F3217" w:rsidRDefault="003F3217" w:rsidP="003F3217">
      <w:pPr>
        <w:pStyle w:val="Beschriftung"/>
        <w:keepNext/>
      </w:pPr>
      <w:bookmarkStart w:id="37" w:name="_Toc40877711"/>
      <w:r>
        <w:t xml:space="preserve">Tabelle </w:t>
      </w:r>
      <w:r w:rsidR="006C6C1D">
        <w:fldChar w:fldCharType="begin"/>
      </w:r>
      <w:r w:rsidR="006C6C1D">
        <w:instrText xml:space="preserve"> SEQ Tabelle \* ARABIC </w:instrText>
      </w:r>
      <w:r w:rsidR="006C6C1D">
        <w:fldChar w:fldCharType="separate"/>
      </w:r>
      <w:r w:rsidR="00304589">
        <w:rPr>
          <w:noProof/>
        </w:rPr>
        <w:t>18</w:t>
      </w:r>
      <w:r w:rsidR="006C6C1D">
        <w:rPr>
          <w:noProof/>
        </w:rPr>
        <w:fldChar w:fldCharType="end"/>
      </w:r>
      <w:r w:rsidRPr="00C90EF1">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rsidRPr="00C90EF1">
        <w:t xml:space="preserve"> 0</w:t>
      </w:r>
      <w:r>
        <w:t>7</w:t>
      </w:r>
      <w:r w:rsidRPr="00C90EF1">
        <w:t>.04.2020</w:t>
      </w:r>
      <w:bookmarkEnd w:id="37"/>
    </w:p>
    <w:tbl>
      <w:tblPr>
        <w:tblW w:w="9108" w:type="dxa"/>
        <w:tblLayout w:type="fixed"/>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80"/>
      </w:tblGrid>
      <w:tr w:rsidR="002A5878" w:rsidRPr="00D814C6" w14:paraId="63E74D19" w14:textId="77777777" w:rsidTr="002A5878">
        <w:trPr>
          <w:trHeight w:val="36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31A83" w14:textId="77777777"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CC6C5" w14:textId="28B413FC"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2295D" w14:textId="77777777"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9BEA8" w14:textId="77777777"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4261F" w14:textId="77777777"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2A5878" w:rsidRPr="00D814C6" w14:paraId="2290AFC9" w14:textId="77777777" w:rsidTr="002A5878">
        <w:trPr>
          <w:trHeight w:val="93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B01E" w14:textId="282A6CF3"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einrichten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2484A" w14:textId="5143CEE5"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eingerichtet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C0D1C" w14:textId="2335D982"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Neue Kenntnisse über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selber und wie es mit Visual Studio Code benutzt wird.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FB6EC" w14:textId="544E8149"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Anfangs Schwierigkeiten mit dem Verknüpfen von dem FTP</w:t>
            </w:r>
            <w:r w:rsidR="00DE08DF">
              <w:rPr>
                <w:rFonts w:eastAsia="Times New Roman" w:cs="Arial"/>
                <w:color w:val="000000"/>
                <w:sz w:val="20"/>
                <w:szCs w:val="20"/>
                <w:lang w:eastAsia="de-CH"/>
              </w:rPr>
              <w:fldChar w:fldCharType="begin"/>
            </w:r>
            <w:r w:rsidR="00DE08DF">
              <w:instrText xml:space="preserve"> XE "</w:instrText>
            </w:r>
            <w:r w:rsidR="00DE08DF" w:rsidRPr="00A67DD5">
              <w:instrText>FTP</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-Server</w:t>
            </w:r>
            <w:r w:rsidR="00DE08DF">
              <w:rPr>
                <w:rFonts w:eastAsia="Times New Roman" w:cs="Arial"/>
                <w:color w:val="000000"/>
                <w:sz w:val="20"/>
                <w:szCs w:val="20"/>
                <w:lang w:eastAsia="de-CH"/>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und Visual Studio Code.</w:t>
            </w:r>
          </w:p>
        </w:tc>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96E13" w14:textId="4FAC9513" w:rsidR="002A5878" w:rsidRPr="00D814C6" w:rsidRDefault="002A5878" w:rsidP="00781FBE">
            <w:pPr>
              <w:spacing w:after="0" w:line="240" w:lineRule="auto"/>
              <w:rPr>
                <w:rFonts w:eastAsia="Times New Roman" w:cs="Arial"/>
                <w:sz w:val="20"/>
                <w:szCs w:val="20"/>
                <w:lang w:eastAsia="de-CH"/>
              </w:rPr>
            </w:pPr>
          </w:p>
        </w:tc>
      </w:tr>
      <w:tr w:rsidR="002A5878" w:rsidRPr="00D814C6" w14:paraId="578F94E9" w14:textId="77777777" w:rsidTr="002A5878">
        <w:trPr>
          <w:trHeight w:val="74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4868A" w14:textId="7C060FF3"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erstellen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A31C6" w14:textId="7CB3F804"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erstellt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46A5F" w14:textId="012D4D07"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das Erstellen eigener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19880" w14:textId="77777777"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Sie funktionieren nicht wenn mehrere Marker im Projekt eingebunden sind.</w:t>
            </w:r>
          </w:p>
        </w:tc>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27151" w14:textId="6396D169" w:rsidR="002A5878" w:rsidRPr="004B4D23" w:rsidRDefault="006C6C1D" w:rsidP="00781FBE">
            <w:pPr>
              <w:spacing w:after="0" w:line="240" w:lineRule="auto"/>
              <w:rPr>
                <w:rFonts w:eastAsia="Times New Roman" w:cs="Arial"/>
                <w:sz w:val="20"/>
                <w:szCs w:val="20"/>
                <w:lang w:eastAsia="de-CH"/>
              </w:rPr>
            </w:pPr>
            <w:hyperlink r:id="rId14" w:history="1">
              <w:r w:rsidR="0091511B" w:rsidRPr="004B4D23">
                <w:rPr>
                  <w:rStyle w:val="Hyperlink"/>
                  <w:rFonts w:eastAsia="Times New Roman" w:cs="Arial"/>
                  <w:sz w:val="20"/>
                  <w:szCs w:val="20"/>
                  <w:lang w:eastAsia="de-CH"/>
                </w:rPr>
                <w:t>Marker Training</w:t>
              </w:r>
            </w:hyperlink>
          </w:p>
          <w:p w14:paraId="30A225C4" w14:textId="62FD43C2" w:rsidR="002A5878" w:rsidRPr="00D814C6" w:rsidRDefault="006C6C1D" w:rsidP="00781FBE">
            <w:pPr>
              <w:spacing w:after="0" w:line="240" w:lineRule="auto"/>
              <w:rPr>
                <w:rFonts w:eastAsia="Times New Roman" w:cs="Arial"/>
                <w:sz w:val="20"/>
                <w:szCs w:val="20"/>
                <w:lang w:eastAsia="de-CH"/>
              </w:rPr>
            </w:pPr>
            <w:hyperlink r:id="rId15" w:history="1">
              <w:r w:rsidR="0091511B" w:rsidRPr="004B4D23">
                <w:rPr>
                  <w:rStyle w:val="Hyperlink"/>
                  <w:sz w:val="20"/>
                  <w:szCs w:val="20"/>
                </w:rPr>
                <w:t>Bildungslabor</w:t>
              </w:r>
            </w:hyperlink>
          </w:p>
        </w:tc>
      </w:tr>
      <w:tr w:rsidR="002A5878" w:rsidRPr="00D814C6" w14:paraId="79DEE7C2" w14:textId="77777777" w:rsidTr="002A5878">
        <w:trPr>
          <w:trHeight w:val="9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09E23" w14:textId="56BE48F0"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Im Internet über vorgegebene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und das Einbinden dieser recherchieren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F8958" w14:textId="7B9058EB"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recherchiert und angewendet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4CCA2" w14:textId="23D83910"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Mehr Wissen über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bei AR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509F" w14:textId="41433EBB" w:rsidR="002A5878" w:rsidRPr="00D814C6" w:rsidRDefault="002A5878"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Die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funktionieren nicht</w:t>
            </w:r>
          </w:p>
        </w:tc>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0C193" w14:textId="14A07E60" w:rsidR="002A5878" w:rsidRPr="00D814C6" w:rsidRDefault="002A5878" w:rsidP="00781FBE">
            <w:pPr>
              <w:spacing w:after="0" w:line="240" w:lineRule="auto"/>
              <w:rPr>
                <w:rFonts w:eastAsia="Times New Roman" w:cs="Arial"/>
                <w:sz w:val="20"/>
                <w:szCs w:val="20"/>
                <w:lang w:eastAsia="de-CH"/>
              </w:rPr>
            </w:pPr>
          </w:p>
        </w:tc>
      </w:tr>
    </w:tbl>
    <w:p w14:paraId="05DA65CD" w14:textId="68170EBC" w:rsidR="00617456" w:rsidRPr="00D814C6" w:rsidRDefault="00617456" w:rsidP="00092D80">
      <w:pPr>
        <w:pStyle w:val="berschrift2"/>
        <w:rPr>
          <w:rFonts w:eastAsia="Times New Roman"/>
          <w:lang w:eastAsia="de-CH"/>
        </w:rPr>
      </w:pPr>
      <w:bookmarkStart w:id="38" w:name="_Toc40881861"/>
      <w:r w:rsidRPr="00D814C6">
        <w:rPr>
          <w:rFonts w:eastAsia="Times New Roman"/>
          <w:lang w:eastAsia="de-CH"/>
        </w:rPr>
        <w:t>08.04.2020</w:t>
      </w:r>
      <w:bookmarkEnd w:id="38"/>
    </w:p>
    <w:p w14:paraId="5E52F6AD" w14:textId="10BD5056" w:rsidR="003F3217" w:rsidRDefault="003F3217" w:rsidP="003F3217">
      <w:pPr>
        <w:pStyle w:val="Beschriftung"/>
        <w:keepNext/>
      </w:pPr>
      <w:bookmarkStart w:id="39" w:name="_Toc40877712"/>
      <w:r>
        <w:t xml:space="preserve">Tabelle </w:t>
      </w:r>
      <w:r w:rsidR="006C6C1D">
        <w:fldChar w:fldCharType="begin"/>
      </w:r>
      <w:r w:rsidR="006C6C1D">
        <w:instrText xml:space="preserve"> SEQ Tabelle \* ARABIC </w:instrText>
      </w:r>
      <w:r w:rsidR="006C6C1D">
        <w:fldChar w:fldCharType="separate"/>
      </w:r>
      <w:r w:rsidR="00304589">
        <w:rPr>
          <w:noProof/>
        </w:rPr>
        <w:t>19</w:t>
      </w:r>
      <w:r w:rsidR="006C6C1D">
        <w:rPr>
          <w:noProof/>
        </w:rPr>
        <w:fldChar w:fldCharType="end"/>
      </w:r>
      <w:r w:rsidRPr="006042A2">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rsidRPr="006042A2">
        <w:t xml:space="preserve"> 0</w:t>
      </w:r>
      <w:r>
        <w:t>8</w:t>
      </w:r>
      <w:r w:rsidRPr="006042A2">
        <w:t>.04.2020</w:t>
      </w:r>
      <w:bookmarkEnd w:id="39"/>
    </w:p>
    <w:tbl>
      <w:tblPr>
        <w:tblW w:w="9062" w:type="dxa"/>
        <w:tblLayout w:type="fixed"/>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34"/>
      </w:tblGrid>
      <w:tr w:rsidR="002A5878" w:rsidRPr="00D814C6" w14:paraId="0BBFC455" w14:textId="77777777" w:rsidTr="002A5878">
        <w:trPr>
          <w:trHeight w:val="41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224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F7EC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F0CE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EE2B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D714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2A5878" w:rsidRPr="00D814C6" w14:paraId="62DB1360" w14:textId="77777777" w:rsidTr="002A5878">
        <w:trPr>
          <w:trHeight w:val="128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B96F1" w14:textId="4EFDE4F3"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Über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informieren und wie man sie richtig einbindet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7FE1" w14:textId="5E382AB4"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Über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informiert.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8BCE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Jeweils immer ein Marker funktioniert, sind jedoch mehrere eingebunden funktionieren sie nicht mehr.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3751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Sie funktionieren nicht wenn mehrere Marker im Projekt eingebunden sind.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208DE" w14:textId="7D2F2232" w:rsidR="00617456" w:rsidRPr="00D814C6" w:rsidRDefault="006C6C1D" w:rsidP="00781FBE">
            <w:pPr>
              <w:spacing w:after="0" w:line="240" w:lineRule="auto"/>
              <w:rPr>
                <w:rFonts w:eastAsia="Times New Roman" w:cs="Arial"/>
                <w:sz w:val="20"/>
                <w:szCs w:val="20"/>
                <w:lang w:eastAsia="de-CH"/>
              </w:rPr>
            </w:pPr>
            <w:hyperlink r:id="rId16" w:history="1">
              <w:r w:rsidR="004B4D23" w:rsidRPr="004B4D23">
                <w:rPr>
                  <w:rStyle w:val="Hyperlink"/>
                  <w:sz w:val="20"/>
                  <w:szCs w:val="20"/>
                </w:rPr>
                <w:t>Bildungslabor</w:t>
              </w:r>
            </w:hyperlink>
          </w:p>
        </w:tc>
      </w:tr>
      <w:tr w:rsidR="002A5878" w:rsidRPr="00D814C6" w14:paraId="755E5504" w14:textId="77777777" w:rsidTr="002A5878">
        <w:trPr>
          <w:trHeight w:val="1074"/>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24D7" w14:textId="2257B4C0"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Im Internet über vorgegebene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und das Einbinden dieser recherchieren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9133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recherchiert und angewendet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E6EB" w14:textId="0049CC4A"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Mehr Wissen über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bei AR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9938" w14:textId="65D92DA3"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Die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funktionieren nicht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FB6A4" w14:textId="2B8B2167" w:rsidR="00617456" w:rsidRPr="00D814C6" w:rsidRDefault="00617456" w:rsidP="004B4D23">
            <w:pPr>
              <w:spacing w:after="0" w:line="240" w:lineRule="auto"/>
              <w:rPr>
                <w:rFonts w:eastAsia="Times New Roman" w:cs="Arial"/>
                <w:sz w:val="20"/>
                <w:szCs w:val="20"/>
                <w:lang w:eastAsia="de-CH"/>
              </w:rPr>
            </w:pPr>
            <w:r w:rsidRPr="00D814C6">
              <w:rPr>
                <w:rFonts w:eastAsia="Times New Roman" w:cs="Arial"/>
                <w:color w:val="1155CC"/>
                <w:sz w:val="20"/>
                <w:szCs w:val="20"/>
                <w:u w:val="single"/>
                <w:lang w:eastAsia="de-CH"/>
              </w:rPr>
              <w:t>i</w:t>
            </w:r>
          </w:p>
        </w:tc>
      </w:tr>
    </w:tbl>
    <w:p w14:paraId="10B7197C" w14:textId="723D0E90" w:rsidR="00617456" w:rsidRPr="00D814C6" w:rsidRDefault="00617456" w:rsidP="00092D80">
      <w:pPr>
        <w:pStyle w:val="berschrift2"/>
        <w:rPr>
          <w:rFonts w:eastAsia="Times New Roman"/>
          <w:lang w:eastAsia="de-CH"/>
        </w:rPr>
      </w:pPr>
      <w:bookmarkStart w:id="40" w:name="_Toc40881862"/>
      <w:r w:rsidRPr="00D814C6">
        <w:rPr>
          <w:rFonts w:eastAsia="Times New Roman"/>
          <w:lang w:eastAsia="de-CH"/>
        </w:rPr>
        <w:lastRenderedPageBreak/>
        <w:t>14.04.2020</w:t>
      </w:r>
      <w:bookmarkEnd w:id="40"/>
    </w:p>
    <w:p w14:paraId="3EEC30FB" w14:textId="1273F46F" w:rsidR="003F3217" w:rsidRDefault="003F3217" w:rsidP="003F3217">
      <w:pPr>
        <w:pStyle w:val="Beschriftung"/>
        <w:keepNext/>
      </w:pPr>
      <w:bookmarkStart w:id="41" w:name="_Toc40877713"/>
      <w:r>
        <w:t xml:space="preserve">Tabelle </w:t>
      </w:r>
      <w:r w:rsidR="006C6C1D">
        <w:fldChar w:fldCharType="begin"/>
      </w:r>
      <w:r w:rsidR="006C6C1D">
        <w:instrText xml:space="preserve"> SEQ Tabelle \* ARABIC </w:instrText>
      </w:r>
      <w:r w:rsidR="006C6C1D">
        <w:fldChar w:fldCharType="separate"/>
      </w:r>
      <w:r w:rsidR="00304589">
        <w:rPr>
          <w:noProof/>
        </w:rPr>
        <w:t>20</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w:t>
      </w:r>
      <w:r w:rsidRPr="009A567E">
        <w:t>1</w:t>
      </w:r>
      <w:r>
        <w:t>4</w:t>
      </w:r>
      <w:r w:rsidRPr="009A567E">
        <w:t>.04.2020</w:t>
      </w:r>
      <w:bookmarkEnd w:id="41"/>
    </w:p>
    <w:tbl>
      <w:tblPr>
        <w:tblW w:w="9062" w:type="dxa"/>
        <w:tblLayout w:type="fixed"/>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34"/>
      </w:tblGrid>
      <w:tr w:rsidR="002A5878" w:rsidRPr="00D814C6" w14:paraId="4F930EC6" w14:textId="77777777" w:rsidTr="002A5878">
        <w:trPr>
          <w:trHeight w:val="34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9682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DCF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A59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33C0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2097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2A5878" w:rsidRPr="003D6DA1" w14:paraId="382D46F4" w14:textId="77777777" w:rsidTr="002A5878">
        <w:trPr>
          <w:trHeight w:val="8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A043" w14:textId="2CE114BC"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einzelner </w:t>
            </w: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 einbinden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31E7B" w14:textId="5E05F96C"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eingebunden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51CFE" w14:textId="4F244C86"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das Einbinden von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5FA9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084C5" w14:textId="14F8B585" w:rsidR="00617456" w:rsidRPr="003C75DF" w:rsidRDefault="006C6C1D" w:rsidP="00781FBE">
            <w:pPr>
              <w:spacing w:after="0" w:line="240" w:lineRule="auto"/>
              <w:rPr>
                <w:rFonts w:eastAsia="Times New Roman" w:cs="Arial"/>
                <w:sz w:val="20"/>
                <w:szCs w:val="20"/>
                <w:lang w:val="fr-CH" w:eastAsia="de-CH"/>
              </w:rPr>
            </w:pPr>
            <w:hyperlink r:id="rId17" w:anchor="sidebar" w:history="1">
              <w:r w:rsidR="004B4D23" w:rsidRPr="003C75DF">
                <w:rPr>
                  <w:rStyle w:val="Hyperlink"/>
                  <w:rFonts w:eastAsia="Times New Roman" w:cs="Arial"/>
                  <w:sz w:val="20"/>
                  <w:szCs w:val="20"/>
                  <w:lang w:val="fr-CH" w:eastAsia="de-CH"/>
                </w:rPr>
                <w:t>A-Frame</w:t>
              </w:r>
            </w:hyperlink>
          </w:p>
          <w:p w14:paraId="245860D9" w14:textId="1A129665" w:rsidR="004B4D23" w:rsidRPr="003C75DF" w:rsidRDefault="006C6C1D" w:rsidP="00781FBE">
            <w:pPr>
              <w:spacing w:after="0" w:line="240" w:lineRule="auto"/>
              <w:rPr>
                <w:rFonts w:eastAsia="Times New Roman" w:cs="Arial"/>
                <w:sz w:val="20"/>
                <w:szCs w:val="20"/>
                <w:lang w:val="fr-CH" w:eastAsia="de-CH"/>
              </w:rPr>
            </w:pPr>
            <w:hyperlink r:id="rId18" w:anchor="sidebar" w:history="1">
              <w:r w:rsidR="004B4D23" w:rsidRPr="003C75DF">
                <w:rPr>
                  <w:rStyle w:val="Hyperlink"/>
                  <w:rFonts w:eastAsia="Times New Roman" w:cs="Arial"/>
                  <w:sz w:val="20"/>
                  <w:szCs w:val="20"/>
                  <w:lang w:val="fr-CH" w:eastAsia="de-CH"/>
                </w:rPr>
                <w:t>A-Frame</w:t>
              </w:r>
            </w:hyperlink>
          </w:p>
          <w:p w14:paraId="1C4257C1" w14:textId="449F9EE1" w:rsidR="004B4D23" w:rsidRPr="003C75DF" w:rsidRDefault="006C6C1D" w:rsidP="00781FBE">
            <w:pPr>
              <w:spacing w:after="0" w:line="240" w:lineRule="auto"/>
              <w:rPr>
                <w:rFonts w:eastAsia="Times New Roman" w:cs="Arial"/>
                <w:sz w:val="20"/>
                <w:szCs w:val="20"/>
                <w:lang w:val="fr-CH" w:eastAsia="de-CH"/>
              </w:rPr>
            </w:pPr>
            <w:hyperlink r:id="rId19" w:anchor="animation" w:history="1">
              <w:r w:rsidR="004B4D23" w:rsidRPr="003C75DF">
                <w:rPr>
                  <w:rStyle w:val="Hyperlink"/>
                  <w:rFonts w:eastAsia="Times New Roman" w:cs="Arial"/>
                  <w:sz w:val="20"/>
                  <w:szCs w:val="20"/>
                  <w:lang w:val="fr-CH" w:eastAsia="de-CH"/>
                </w:rPr>
                <w:t>Animation</w:t>
              </w:r>
            </w:hyperlink>
          </w:p>
        </w:tc>
      </w:tr>
      <w:tr w:rsidR="002A5878" w:rsidRPr="00D814C6" w14:paraId="4655091B" w14:textId="77777777" w:rsidTr="002A5878">
        <w:trPr>
          <w:trHeight w:val="69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7CF30" w14:textId="06C433D8"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Über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informieren und wie man sie richtig einbindet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4865" w14:textId="46892C9C"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Über AR-Marker</w:t>
            </w:r>
            <w:r w:rsidR="004B24C2">
              <w:rPr>
                <w:rFonts w:eastAsia="Times New Roman" w:cs="Arial"/>
                <w:color w:val="000000"/>
                <w:sz w:val="20"/>
                <w:szCs w:val="20"/>
                <w:lang w:eastAsia="de-CH"/>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informiert.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A0A0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Jeweils immer ein Marker funktioniert, sind jedoch mehrere eingebunden funktionieren sie nicht mehr.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4D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Sie funktionieren nicht wenn mehrere Marker im Projekt eingebunden sind.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CE0C" w14:textId="77777777" w:rsidR="00617456" w:rsidRDefault="006C6C1D" w:rsidP="00781FBE">
            <w:pPr>
              <w:spacing w:after="0" w:line="240" w:lineRule="auto"/>
              <w:rPr>
                <w:sz w:val="20"/>
                <w:szCs w:val="20"/>
              </w:rPr>
            </w:pPr>
            <w:hyperlink r:id="rId20" w:anchor="sidebar" w:history="1">
              <w:r w:rsidR="004B4D23" w:rsidRPr="004B4D23">
                <w:rPr>
                  <w:rStyle w:val="Hyperlink"/>
                  <w:sz w:val="20"/>
                  <w:szCs w:val="20"/>
                </w:rPr>
                <w:t>A-Frame</w:t>
              </w:r>
            </w:hyperlink>
          </w:p>
          <w:p w14:paraId="00AB4A7B" w14:textId="7873A29D" w:rsidR="004B4D23" w:rsidRPr="004B4D23" w:rsidRDefault="006C6C1D" w:rsidP="00781FBE">
            <w:pPr>
              <w:spacing w:after="0" w:line="240" w:lineRule="auto"/>
              <w:rPr>
                <w:sz w:val="20"/>
                <w:szCs w:val="20"/>
              </w:rPr>
            </w:pPr>
            <w:hyperlink r:id="rId21" w:anchor="sidebar" w:history="1">
              <w:r w:rsidR="004B4D23" w:rsidRPr="004B4D23">
                <w:rPr>
                  <w:rStyle w:val="Hyperlink"/>
                  <w:sz w:val="20"/>
                  <w:szCs w:val="20"/>
                </w:rPr>
                <w:t>A-Frame</w:t>
              </w:r>
            </w:hyperlink>
          </w:p>
        </w:tc>
      </w:tr>
    </w:tbl>
    <w:p w14:paraId="28656E51" w14:textId="77777777" w:rsidR="00617456" w:rsidRPr="00D814C6" w:rsidRDefault="00617456" w:rsidP="00092D80">
      <w:pPr>
        <w:pStyle w:val="berschrift2"/>
        <w:rPr>
          <w:rFonts w:eastAsia="Times New Roman"/>
          <w:lang w:eastAsia="de-CH"/>
        </w:rPr>
      </w:pPr>
      <w:bookmarkStart w:id="42" w:name="_Toc40881863"/>
      <w:r w:rsidRPr="00D814C6">
        <w:rPr>
          <w:rFonts w:eastAsia="Times New Roman"/>
          <w:lang w:eastAsia="de-CH"/>
        </w:rPr>
        <w:t>15.04.2020</w:t>
      </w:r>
      <w:bookmarkEnd w:id="42"/>
    </w:p>
    <w:p w14:paraId="68E9F836" w14:textId="7719CB1B" w:rsidR="003F3217" w:rsidRDefault="003F3217" w:rsidP="003F3217">
      <w:pPr>
        <w:pStyle w:val="Beschriftung"/>
        <w:keepNext/>
      </w:pPr>
      <w:bookmarkStart w:id="43" w:name="_Toc40877714"/>
      <w:r>
        <w:t xml:space="preserve">Tabelle </w:t>
      </w:r>
      <w:r w:rsidR="006C6C1D">
        <w:fldChar w:fldCharType="begin"/>
      </w:r>
      <w:r w:rsidR="006C6C1D">
        <w:instrText xml:space="preserve"> SEQ Tabelle \* ARABIC </w:instrText>
      </w:r>
      <w:r w:rsidR="006C6C1D">
        <w:fldChar w:fldCharType="separate"/>
      </w:r>
      <w:r w:rsidR="00304589">
        <w:rPr>
          <w:noProof/>
        </w:rPr>
        <w:t>21</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15</w:t>
      </w:r>
      <w:r w:rsidRPr="00421A29">
        <w:t>.04.2020</w:t>
      </w:r>
      <w:bookmarkEnd w:id="43"/>
    </w:p>
    <w:tbl>
      <w:tblPr>
        <w:tblW w:w="9062" w:type="dxa"/>
        <w:tblCellMar>
          <w:top w:w="15" w:type="dxa"/>
          <w:left w:w="15" w:type="dxa"/>
          <w:bottom w:w="15" w:type="dxa"/>
          <w:right w:w="15" w:type="dxa"/>
        </w:tblCellMar>
        <w:tblLook w:val="04A0" w:firstRow="1" w:lastRow="0" w:firstColumn="1" w:lastColumn="0" w:noHBand="0" w:noVBand="1"/>
      </w:tblPr>
      <w:tblGrid>
        <w:gridCol w:w="1838"/>
        <w:gridCol w:w="2405"/>
        <w:gridCol w:w="1984"/>
        <w:gridCol w:w="1701"/>
        <w:gridCol w:w="1134"/>
      </w:tblGrid>
      <w:tr w:rsidR="00781FBE" w:rsidRPr="00D814C6" w14:paraId="08A5C550" w14:textId="77777777" w:rsidTr="00781FBE">
        <w:trPr>
          <w:trHeight w:val="403"/>
        </w:trPr>
        <w:tc>
          <w:tcPr>
            <w:tcW w:w="1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602C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19C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901E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ABD6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1080" w14:textId="4FF81DD1" w:rsidR="00617456" w:rsidRPr="00D814C6" w:rsidRDefault="00722F8E" w:rsidP="00781FBE">
            <w:pPr>
              <w:spacing w:after="0" w:line="240" w:lineRule="auto"/>
              <w:rPr>
                <w:rFonts w:eastAsia="Times New Roman" w:cs="Arial"/>
                <w:sz w:val="20"/>
                <w:szCs w:val="20"/>
                <w:lang w:eastAsia="de-CH"/>
              </w:rPr>
            </w:pPr>
            <w:r>
              <w:rPr>
                <w:rFonts w:eastAsia="Times New Roman" w:cs="Arial"/>
                <w:b/>
                <w:bCs/>
                <w:color w:val="000000"/>
                <w:sz w:val="20"/>
                <w:szCs w:val="20"/>
                <w:lang w:eastAsia="de-CH"/>
              </w:rPr>
              <w:t>Genutzte Quellen</w:t>
            </w:r>
          </w:p>
        </w:tc>
      </w:tr>
      <w:tr w:rsidR="00781FBE" w:rsidRPr="00D814C6" w14:paraId="5FF71A5C" w14:textId="77777777" w:rsidTr="00781FBE">
        <w:trPr>
          <w:trHeight w:val="1036"/>
        </w:trPr>
        <w:tc>
          <w:tcPr>
            <w:tcW w:w="1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F3420" w14:textId="58791158"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 mit ihren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in das Projekt einbinden</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F93F4" w14:textId="520C1153"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-Models mit ihren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eingebunden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BD9CC" w14:textId="6C31392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Wissen über das </w:t>
            </w:r>
            <w:r w:rsidR="003D6DA1" w:rsidRPr="00D814C6">
              <w:rPr>
                <w:rFonts w:eastAsia="Times New Roman" w:cs="Arial"/>
                <w:color w:val="000000"/>
                <w:sz w:val="20"/>
                <w:szCs w:val="20"/>
                <w:lang w:eastAsia="de-CH"/>
              </w:rPr>
              <w:t>Einbinden</w:t>
            </w:r>
            <w:r w:rsidRPr="00D814C6">
              <w:rPr>
                <w:rFonts w:eastAsia="Times New Roman" w:cs="Arial"/>
                <w:color w:val="000000"/>
                <w:sz w:val="20"/>
                <w:szCs w:val="20"/>
                <w:lang w:eastAsia="de-CH"/>
              </w:rPr>
              <w:t xml:space="preserve"> von </w:t>
            </w:r>
            <w:proofErr w:type="spellStart"/>
            <w:r w:rsidRPr="00D814C6">
              <w:rPr>
                <w:rFonts w:eastAsia="Times New Roman" w:cs="Arial"/>
                <w:color w:val="000000"/>
                <w:sz w:val="20"/>
                <w:szCs w:val="20"/>
                <w:lang w:eastAsia="de-CH"/>
              </w:rPr>
              <w:t>glft</w:t>
            </w:r>
            <w:proofErr w:type="spellEnd"/>
            <w:r w:rsidRPr="00D814C6">
              <w:rPr>
                <w:rFonts w:eastAsia="Times New Roman" w:cs="Arial"/>
                <w:color w:val="000000"/>
                <w:sz w:val="20"/>
                <w:szCs w:val="20"/>
                <w:lang w:eastAsia="de-CH"/>
              </w:rPr>
              <w:t>-Models und deren Animation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3F0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83182" w14:textId="773E1D84" w:rsidR="00617456" w:rsidRPr="00FC4A57" w:rsidRDefault="006C6C1D" w:rsidP="00781FBE">
            <w:pPr>
              <w:spacing w:after="0" w:line="240" w:lineRule="auto"/>
              <w:rPr>
                <w:sz w:val="20"/>
                <w:szCs w:val="20"/>
              </w:rPr>
            </w:pPr>
            <w:hyperlink r:id="rId22" w:anchor="sidebar" w:history="1">
              <w:hyperlink r:id="rId23" w:anchor="sidebar" w:history="1">
                <w:r w:rsidR="00FC4A57" w:rsidRPr="004B4D23">
                  <w:rPr>
                    <w:rStyle w:val="Hyperlink"/>
                    <w:sz w:val="20"/>
                    <w:szCs w:val="20"/>
                  </w:rPr>
                  <w:t>A-Frame</w:t>
                </w:r>
              </w:hyperlink>
            </w:hyperlink>
          </w:p>
          <w:p w14:paraId="5E403326" w14:textId="7F1EBDD8" w:rsidR="00617456" w:rsidRPr="00D814C6" w:rsidRDefault="006C6C1D" w:rsidP="00781FBE">
            <w:pPr>
              <w:spacing w:after="0" w:line="240" w:lineRule="auto"/>
              <w:rPr>
                <w:rFonts w:eastAsia="Times New Roman" w:cs="Arial"/>
                <w:sz w:val="20"/>
                <w:szCs w:val="20"/>
                <w:lang w:eastAsia="de-CH"/>
              </w:rPr>
            </w:pPr>
            <w:hyperlink r:id="rId24" w:anchor="animation" w:history="1">
              <w:r w:rsidR="00FC4A57" w:rsidRPr="00FC4A57">
                <w:rPr>
                  <w:rStyle w:val="Hyperlink"/>
                  <w:sz w:val="20"/>
                </w:rPr>
                <w:t>Animation</w:t>
              </w:r>
            </w:hyperlink>
          </w:p>
        </w:tc>
      </w:tr>
      <w:tr w:rsidR="00781FBE" w:rsidRPr="00D814C6" w14:paraId="7B2C3A44" w14:textId="77777777" w:rsidTr="00781FBE">
        <w:trPr>
          <w:trHeight w:val="1238"/>
        </w:trPr>
        <w:tc>
          <w:tcPr>
            <w:tcW w:w="1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284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Alle Marker einbinden können ohne Probleme</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59C2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Den richtigen Code gefunden für die Marker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C5B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das richtige einbinden von Marker damit man mehrere benutzen kann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916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Unsere erstellten Marker sind zu ähnlich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44F1F" w14:textId="26945AB7" w:rsidR="00617456" w:rsidRPr="00D814C6" w:rsidRDefault="006C6C1D" w:rsidP="00FC4A57">
            <w:pPr>
              <w:spacing w:after="0" w:line="240" w:lineRule="auto"/>
              <w:rPr>
                <w:rFonts w:eastAsia="Times New Roman" w:cs="Arial"/>
                <w:sz w:val="20"/>
                <w:szCs w:val="20"/>
                <w:lang w:eastAsia="de-CH"/>
              </w:rPr>
            </w:pPr>
            <w:hyperlink r:id="rId25" w:history="1">
              <w:proofErr w:type="spellStart"/>
              <w:r w:rsidR="00FC4A57" w:rsidRPr="00FC4A57">
                <w:rPr>
                  <w:rStyle w:val="Hyperlink"/>
                  <w:rFonts w:eastAsia="Times New Roman" w:cs="Arial"/>
                  <w:sz w:val="20"/>
                  <w:szCs w:val="20"/>
                  <w:lang w:eastAsia="de-CH"/>
                </w:rPr>
                <w:t>Github</w:t>
              </w:r>
              <w:proofErr w:type="spellEnd"/>
            </w:hyperlink>
          </w:p>
        </w:tc>
      </w:tr>
    </w:tbl>
    <w:p w14:paraId="301D8C28" w14:textId="65B9DB13" w:rsidR="00617456" w:rsidRPr="00D814C6" w:rsidRDefault="00617456" w:rsidP="00092D80">
      <w:pPr>
        <w:pStyle w:val="berschrift2"/>
        <w:rPr>
          <w:rFonts w:eastAsia="Times New Roman"/>
          <w:lang w:eastAsia="de-CH"/>
        </w:rPr>
      </w:pPr>
      <w:bookmarkStart w:id="44" w:name="_Toc40881864"/>
      <w:r w:rsidRPr="00D814C6">
        <w:rPr>
          <w:rFonts w:eastAsia="Times New Roman"/>
          <w:lang w:eastAsia="de-CH"/>
        </w:rPr>
        <w:t>16.04.2020</w:t>
      </w:r>
      <w:bookmarkEnd w:id="44"/>
    </w:p>
    <w:p w14:paraId="62DBF51E" w14:textId="1FC6110A" w:rsidR="003F3217" w:rsidRDefault="003F3217" w:rsidP="003F3217">
      <w:pPr>
        <w:pStyle w:val="Beschriftung"/>
        <w:keepNext/>
      </w:pPr>
      <w:bookmarkStart w:id="45" w:name="_Toc40877715"/>
      <w:r>
        <w:t xml:space="preserve">Tabelle </w:t>
      </w:r>
      <w:r w:rsidR="006C6C1D">
        <w:fldChar w:fldCharType="begin"/>
      </w:r>
      <w:r w:rsidR="006C6C1D">
        <w:instrText xml:space="preserve"> SEQ Tabelle \* ARABIC </w:instrText>
      </w:r>
      <w:r w:rsidR="006C6C1D">
        <w:fldChar w:fldCharType="separate"/>
      </w:r>
      <w:r w:rsidR="00304589">
        <w:rPr>
          <w:noProof/>
        </w:rPr>
        <w:t>22</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w:t>
      </w:r>
      <w:r w:rsidRPr="00CA366D">
        <w:t>1</w:t>
      </w:r>
      <w:r>
        <w:t>6</w:t>
      </w:r>
      <w:r w:rsidRPr="00CA366D">
        <w:t>.04.2020</w:t>
      </w:r>
      <w:bookmarkEnd w:id="45"/>
    </w:p>
    <w:tbl>
      <w:tblPr>
        <w:tblW w:w="9062" w:type="dxa"/>
        <w:tblCellMar>
          <w:top w:w="15" w:type="dxa"/>
          <w:left w:w="15" w:type="dxa"/>
          <w:bottom w:w="15" w:type="dxa"/>
          <w:right w:w="15" w:type="dxa"/>
        </w:tblCellMar>
        <w:tblLook w:val="04A0" w:firstRow="1" w:lastRow="0" w:firstColumn="1" w:lastColumn="0" w:noHBand="0" w:noVBand="1"/>
      </w:tblPr>
      <w:tblGrid>
        <w:gridCol w:w="1833"/>
        <w:gridCol w:w="2410"/>
        <w:gridCol w:w="1984"/>
        <w:gridCol w:w="1701"/>
        <w:gridCol w:w="1134"/>
      </w:tblGrid>
      <w:tr w:rsidR="00617456" w:rsidRPr="00D814C6" w14:paraId="23170879" w14:textId="77777777" w:rsidTr="00781FBE">
        <w:trPr>
          <w:trHeight w:val="45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6A8E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AA5F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054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CEA4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57BB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18DDF504" w14:textId="77777777" w:rsidTr="00781FBE">
        <w:trPr>
          <w:trHeight w:val="69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CD543" w14:textId="20E10B61"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3D-Modelle mit Animationen</w:t>
            </w:r>
            <w:r w:rsidR="004B24C2">
              <w:rPr>
                <w:rFonts w:eastAsia="Times New Roman" w:cs="Arial"/>
                <w:color w:val="000000"/>
                <w:sz w:val="20"/>
                <w:szCs w:val="20"/>
                <w:lang w:eastAsia="de-CH"/>
              </w:rPr>
              <w:fldChar w:fldCharType="begin"/>
            </w:r>
            <w:r w:rsidR="004B24C2">
              <w:instrText xml:space="preserve"> XE "</w:instrText>
            </w:r>
            <w:r w:rsidR="004B24C2" w:rsidRPr="00EF0B9B">
              <w:instrText>Animationen</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suchen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33E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Manche zum Thema passenden Modelle gefunden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8C54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Herunterladen von 3D-Modellen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474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26AA" w14:textId="3C9A8604" w:rsidR="00617456" w:rsidRPr="00AD528D" w:rsidRDefault="006C6C1D" w:rsidP="00781FBE">
            <w:pPr>
              <w:spacing w:after="0" w:line="240" w:lineRule="auto"/>
              <w:rPr>
                <w:rFonts w:eastAsia="Times New Roman" w:cs="Arial"/>
                <w:sz w:val="20"/>
                <w:szCs w:val="20"/>
                <w:lang w:eastAsia="de-CH"/>
              </w:rPr>
            </w:pPr>
            <w:hyperlink r:id="rId26" w:history="1">
              <w:proofErr w:type="spellStart"/>
              <w:r w:rsidR="00FC4A57" w:rsidRPr="00AD528D">
                <w:rPr>
                  <w:rStyle w:val="Hyperlink"/>
                  <w:rFonts w:eastAsia="Times New Roman" w:cs="Arial"/>
                  <w:sz w:val="20"/>
                  <w:szCs w:val="20"/>
                  <w:lang w:eastAsia="de-CH"/>
                </w:rPr>
                <w:t>Sketchfab</w:t>
              </w:r>
              <w:proofErr w:type="spellEnd"/>
            </w:hyperlink>
          </w:p>
        </w:tc>
      </w:tr>
      <w:tr w:rsidR="00617456" w:rsidRPr="00D814C6" w14:paraId="64130448" w14:textId="77777777" w:rsidTr="00781FBE">
        <w:trPr>
          <w:trHeight w:val="115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D693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Neue Marker erstellen welche nicht so ähnlich aussehen wie die alten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C61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Neue Marker erstellt, sodass alle Marker sauber funktionieren und die Kamera sie direkt erkennt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002F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Erstellen von AR-Markern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DBB0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DEA51" w14:textId="0D373B1C" w:rsidR="00617456" w:rsidRPr="00AD528D" w:rsidRDefault="006C6C1D" w:rsidP="00781FBE">
            <w:pPr>
              <w:spacing w:after="0" w:line="240" w:lineRule="auto"/>
              <w:rPr>
                <w:rFonts w:eastAsia="Times New Roman" w:cs="Arial"/>
                <w:sz w:val="20"/>
                <w:szCs w:val="20"/>
                <w:lang w:eastAsia="de-CH"/>
              </w:rPr>
            </w:pPr>
            <w:hyperlink r:id="rId27" w:history="1">
              <w:r w:rsidR="00AD528D" w:rsidRPr="00AD528D">
                <w:rPr>
                  <w:rStyle w:val="Hyperlink"/>
                  <w:sz w:val="20"/>
                  <w:szCs w:val="20"/>
                </w:rPr>
                <w:t>Marker Training</w:t>
              </w:r>
            </w:hyperlink>
          </w:p>
        </w:tc>
      </w:tr>
    </w:tbl>
    <w:p w14:paraId="708B294B" w14:textId="5171CF79" w:rsidR="00617456" w:rsidRPr="00D814C6" w:rsidRDefault="00617456" w:rsidP="00092D80">
      <w:pPr>
        <w:pStyle w:val="berschrift2"/>
        <w:rPr>
          <w:rFonts w:eastAsia="Times New Roman"/>
          <w:lang w:eastAsia="de-CH"/>
        </w:rPr>
      </w:pPr>
      <w:bookmarkStart w:id="46" w:name="_Toc40881865"/>
      <w:r w:rsidRPr="00D814C6">
        <w:rPr>
          <w:rFonts w:eastAsia="Times New Roman"/>
          <w:lang w:eastAsia="de-CH"/>
        </w:rPr>
        <w:lastRenderedPageBreak/>
        <w:t>17.04.2020</w:t>
      </w:r>
      <w:bookmarkEnd w:id="46"/>
    </w:p>
    <w:p w14:paraId="2409153F" w14:textId="789C7808" w:rsidR="003F3217" w:rsidRDefault="003F3217" w:rsidP="003F3217">
      <w:pPr>
        <w:pStyle w:val="Beschriftung"/>
        <w:keepNext/>
      </w:pPr>
      <w:bookmarkStart w:id="47" w:name="_Toc40877716"/>
      <w:r>
        <w:t xml:space="preserve">Tabelle </w:t>
      </w:r>
      <w:r w:rsidR="006C6C1D">
        <w:fldChar w:fldCharType="begin"/>
      </w:r>
      <w:r w:rsidR="006C6C1D">
        <w:instrText xml:space="preserve"> SEQ Tabelle \* ARABIC </w:instrText>
      </w:r>
      <w:r w:rsidR="006C6C1D">
        <w:fldChar w:fldCharType="separate"/>
      </w:r>
      <w:r w:rsidR="00304589">
        <w:rPr>
          <w:noProof/>
        </w:rPr>
        <w:t>23</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w:t>
      </w:r>
      <w:r w:rsidRPr="00FF354E">
        <w:t>1</w:t>
      </w:r>
      <w:r>
        <w:t>7</w:t>
      </w:r>
      <w:r w:rsidRPr="00FF354E">
        <w:t>.04.2020</w:t>
      </w:r>
      <w:bookmarkEnd w:id="47"/>
    </w:p>
    <w:tbl>
      <w:tblPr>
        <w:tblW w:w="9045" w:type="dxa"/>
        <w:tblCellMar>
          <w:top w:w="15" w:type="dxa"/>
          <w:left w:w="15" w:type="dxa"/>
          <w:bottom w:w="15" w:type="dxa"/>
          <w:right w:w="15" w:type="dxa"/>
        </w:tblCellMar>
        <w:tblLook w:val="04A0" w:firstRow="1" w:lastRow="0" w:firstColumn="1" w:lastColumn="0" w:noHBand="0" w:noVBand="1"/>
      </w:tblPr>
      <w:tblGrid>
        <w:gridCol w:w="2435"/>
        <w:gridCol w:w="1980"/>
        <w:gridCol w:w="1984"/>
        <w:gridCol w:w="1676"/>
        <w:gridCol w:w="970"/>
      </w:tblGrid>
      <w:tr w:rsidR="00617456" w:rsidRPr="00D814C6" w14:paraId="75248832" w14:textId="77777777" w:rsidTr="00781FBE">
        <w:trPr>
          <w:trHeight w:val="4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C0F5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686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4060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8DC2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22C9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3F05EB5C" w14:textId="77777777" w:rsidTr="00781FBE">
        <w:trPr>
          <w:trHeight w:val="8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9D7F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Wir passten unseren Code so an, dass nun verschiedene 3D-Modelle auf den verschiedenen Markern angezeigt wird.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F8EB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3D Modelle anpassen und beim richtigen AR-Code einfügen.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3478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Endlich mal die richtigen 3D-Modelle einfügen.</w:t>
            </w:r>
          </w:p>
        </w:tc>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C6E6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Die Links waren falsch und damit trat das Problem mit den Links auf.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3FCCD" w14:textId="77777777" w:rsidR="00617456" w:rsidRPr="00D814C6" w:rsidRDefault="00617456" w:rsidP="00781FBE">
            <w:pPr>
              <w:spacing w:after="0" w:line="240" w:lineRule="auto"/>
              <w:rPr>
                <w:rFonts w:eastAsia="Times New Roman" w:cs="Arial"/>
                <w:sz w:val="20"/>
                <w:szCs w:val="20"/>
                <w:lang w:eastAsia="de-CH"/>
              </w:rPr>
            </w:pPr>
          </w:p>
        </w:tc>
      </w:tr>
      <w:tr w:rsidR="00617456" w:rsidRPr="00D814C6" w14:paraId="7F280641" w14:textId="77777777" w:rsidTr="00781FBE">
        <w:trPr>
          <w:trHeight w:val="8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30CA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Wir mussten ein grosses Problem beheben mithilfe von Herr </w:t>
            </w:r>
            <w:proofErr w:type="spellStart"/>
            <w:r w:rsidRPr="00D814C6">
              <w:rPr>
                <w:rFonts w:eastAsia="Times New Roman" w:cs="Arial"/>
                <w:color w:val="000000"/>
                <w:sz w:val="20"/>
                <w:szCs w:val="20"/>
                <w:lang w:eastAsia="de-CH"/>
              </w:rPr>
              <w:t>Fructuoso</w:t>
            </w:r>
            <w:proofErr w:type="spellEnd"/>
            <w:r w:rsidRPr="00D814C6">
              <w:rPr>
                <w:rFonts w:eastAsia="Times New Roman" w:cs="Arial"/>
                <w:color w:val="000000"/>
                <w:sz w:val="20"/>
                <w:szCs w:val="20"/>
                <w:lang w:eastAsia="de-CH"/>
              </w:rPr>
              <w:t>. </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A240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Das Problem mit den falschen Links behoben. Die Links waren falsch und somit hat nichts mehr funktioniert.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494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Nun wussten wir was auch früher ein Fehler gewesen sein kann, dass es nichts funktioniert hat.</w:t>
            </w:r>
          </w:p>
        </w:tc>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92B1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Das Problem selber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70CB0" w14:textId="19147D78" w:rsidR="00617456" w:rsidRPr="00D814C6" w:rsidRDefault="00AD528D" w:rsidP="00781FBE">
            <w:pPr>
              <w:spacing w:after="0" w:line="240" w:lineRule="auto"/>
              <w:rPr>
                <w:rFonts w:eastAsia="Times New Roman" w:cs="Arial"/>
                <w:sz w:val="20"/>
                <w:szCs w:val="20"/>
                <w:lang w:eastAsia="de-CH"/>
              </w:rPr>
            </w:pPr>
            <w:r>
              <w:rPr>
                <w:rFonts w:eastAsia="Times New Roman" w:cs="Arial"/>
                <w:color w:val="000000"/>
                <w:sz w:val="20"/>
                <w:szCs w:val="20"/>
                <w:lang w:eastAsia="de-CH"/>
              </w:rPr>
              <w:t>Unser Wissen</w:t>
            </w:r>
          </w:p>
          <w:p w14:paraId="5C7E9507" w14:textId="77777777" w:rsidR="00617456" w:rsidRPr="00D814C6" w:rsidRDefault="00617456" w:rsidP="00781FBE">
            <w:pPr>
              <w:spacing w:after="0" w:line="240" w:lineRule="auto"/>
              <w:rPr>
                <w:rFonts w:eastAsia="Times New Roman" w:cs="Arial"/>
                <w:sz w:val="20"/>
                <w:szCs w:val="20"/>
                <w:lang w:eastAsia="de-CH"/>
              </w:rPr>
            </w:pPr>
          </w:p>
        </w:tc>
      </w:tr>
    </w:tbl>
    <w:p w14:paraId="140A1D59" w14:textId="784EC667" w:rsidR="00617456" w:rsidRPr="00D814C6" w:rsidRDefault="00617456" w:rsidP="00092D80">
      <w:pPr>
        <w:pStyle w:val="berschrift2"/>
        <w:rPr>
          <w:rFonts w:eastAsia="Times New Roman"/>
          <w:lang w:eastAsia="de-CH"/>
        </w:rPr>
      </w:pPr>
      <w:bookmarkStart w:id="48" w:name="_Toc40881866"/>
      <w:r w:rsidRPr="00D814C6">
        <w:rPr>
          <w:rFonts w:eastAsia="Times New Roman"/>
          <w:lang w:eastAsia="de-CH"/>
        </w:rPr>
        <w:t>27.04.2020</w:t>
      </w:r>
      <w:bookmarkEnd w:id="48"/>
    </w:p>
    <w:p w14:paraId="180166C4" w14:textId="7D6CF81A" w:rsidR="003F3217" w:rsidRDefault="003F3217" w:rsidP="003F3217">
      <w:pPr>
        <w:pStyle w:val="Beschriftung"/>
        <w:keepNext/>
      </w:pPr>
      <w:bookmarkStart w:id="49" w:name="_Toc40877717"/>
      <w:r>
        <w:t xml:space="preserve">Tabelle </w:t>
      </w:r>
      <w:r w:rsidR="006C6C1D">
        <w:fldChar w:fldCharType="begin"/>
      </w:r>
      <w:r w:rsidR="006C6C1D">
        <w:instrText xml:space="preserve"> SEQ Tabelle \* ARABIC </w:instrText>
      </w:r>
      <w:r w:rsidR="006C6C1D">
        <w:fldChar w:fldCharType="separate"/>
      </w:r>
      <w:r w:rsidR="00304589">
        <w:rPr>
          <w:noProof/>
        </w:rPr>
        <w:t>24</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27</w:t>
      </w:r>
      <w:r w:rsidRPr="002765B8">
        <w:t>.04.2020</w:t>
      </w:r>
      <w:bookmarkEnd w:id="49"/>
    </w:p>
    <w:tbl>
      <w:tblPr>
        <w:tblW w:w="9032" w:type="dxa"/>
        <w:tblCellMar>
          <w:top w:w="15" w:type="dxa"/>
          <w:left w:w="15" w:type="dxa"/>
          <w:bottom w:w="15" w:type="dxa"/>
          <w:right w:w="15" w:type="dxa"/>
        </w:tblCellMar>
        <w:tblLook w:val="04A0" w:firstRow="1" w:lastRow="0" w:firstColumn="1" w:lastColumn="0" w:noHBand="0" w:noVBand="1"/>
      </w:tblPr>
      <w:tblGrid>
        <w:gridCol w:w="2258"/>
        <w:gridCol w:w="1985"/>
        <w:gridCol w:w="1984"/>
        <w:gridCol w:w="1705"/>
        <w:gridCol w:w="1100"/>
      </w:tblGrid>
      <w:tr w:rsidR="00617456" w:rsidRPr="00D814C6" w14:paraId="66F0D151" w14:textId="77777777" w:rsidTr="00781FBE">
        <w:trPr>
          <w:trHeight w:val="456"/>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48F0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1275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F5D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B278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7623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79D41667" w14:textId="77777777" w:rsidTr="00781FBE">
        <w:trPr>
          <w:trHeight w:val="4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B06B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Weniger grosse Modelle über Paint 3D erstellen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E533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Modelle erstellt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BDEB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Wissen über das Exportieren der </w:t>
            </w:r>
            <w:proofErr w:type="spellStart"/>
            <w:r w:rsidRPr="00D814C6">
              <w:rPr>
                <w:rFonts w:eastAsia="Times New Roman" w:cs="Arial"/>
                <w:color w:val="000000"/>
                <w:sz w:val="20"/>
                <w:szCs w:val="20"/>
                <w:lang w:eastAsia="de-CH"/>
              </w:rPr>
              <w:t>glb</w:t>
            </w:r>
            <w:proofErr w:type="spellEnd"/>
            <w:r w:rsidRPr="00D814C6">
              <w:rPr>
                <w:rFonts w:eastAsia="Times New Roman" w:cs="Arial"/>
                <w:color w:val="000000"/>
                <w:sz w:val="20"/>
                <w:szCs w:val="20"/>
                <w:lang w:eastAsia="de-CH"/>
              </w:rPr>
              <w:t xml:space="preserve"> Modelle</w:t>
            </w:r>
          </w:p>
        </w:tc>
        <w:tc>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BFBF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Auf Paint 3D gibt es keine grosse Auswahl an Möglichkeiten zur Bearbeitung dieser Modelle</w:t>
            </w:r>
          </w:p>
        </w:tc>
        <w:tc>
          <w:tcPr>
            <w:tcW w:w="1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E9C7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Paint 3D</w:t>
            </w:r>
          </w:p>
        </w:tc>
      </w:tr>
      <w:tr w:rsidR="00617456" w:rsidRPr="00D814C6" w14:paraId="48AE55E5" w14:textId="77777777" w:rsidTr="00781FBE">
        <w:trPr>
          <w:trHeight w:val="456"/>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C639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Passende Objekte zu jedem Beruf einfügen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26C4"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Passende Objekte eingefügt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D0CA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Wissen über das Einfügen von </w:t>
            </w:r>
            <w:proofErr w:type="spellStart"/>
            <w:r w:rsidRPr="00D814C6">
              <w:rPr>
                <w:rFonts w:eastAsia="Times New Roman" w:cs="Arial"/>
                <w:color w:val="000000"/>
                <w:sz w:val="20"/>
                <w:szCs w:val="20"/>
                <w:lang w:eastAsia="de-CH"/>
              </w:rPr>
              <w:t>glb</w:t>
            </w:r>
            <w:proofErr w:type="spellEnd"/>
            <w:r w:rsidRPr="00D814C6">
              <w:rPr>
                <w:rFonts w:eastAsia="Times New Roman" w:cs="Arial"/>
                <w:color w:val="000000"/>
                <w:sz w:val="20"/>
                <w:szCs w:val="20"/>
                <w:lang w:eastAsia="de-CH"/>
              </w:rPr>
              <w:t xml:space="preserve"> Modellen</w:t>
            </w:r>
          </w:p>
        </w:tc>
        <w:tc>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B98F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Website ist zu überlastet, Ladezeiten zu lang</w:t>
            </w:r>
          </w:p>
        </w:tc>
        <w:tc>
          <w:tcPr>
            <w:tcW w:w="1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396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r>
    </w:tbl>
    <w:p w14:paraId="2DCDCB46" w14:textId="367AFCB0" w:rsidR="00617456" w:rsidRPr="00D814C6" w:rsidRDefault="00617456" w:rsidP="00092D80">
      <w:pPr>
        <w:pStyle w:val="berschrift2"/>
        <w:rPr>
          <w:rFonts w:eastAsia="Times New Roman"/>
          <w:lang w:eastAsia="de-CH"/>
        </w:rPr>
      </w:pPr>
      <w:bookmarkStart w:id="50" w:name="_Toc40881867"/>
      <w:r w:rsidRPr="00D814C6">
        <w:rPr>
          <w:rFonts w:eastAsia="Times New Roman"/>
          <w:lang w:eastAsia="de-CH"/>
        </w:rPr>
        <w:t>28.04.2020</w:t>
      </w:r>
      <w:bookmarkEnd w:id="50"/>
    </w:p>
    <w:p w14:paraId="08FECBBE" w14:textId="3D55F65C" w:rsidR="003F3217" w:rsidRDefault="003F3217" w:rsidP="003F3217">
      <w:pPr>
        <w:pStyle w:val="Beschriftung"/>
        <w:keepNext/>
      </w:pPr>
      <w:bookmarkStart w:id="51" w:name="_Toc40877718"/>
      <w:r>
        <w:t xml:space="preserve">Tabelle </w:t>
      </w:r>
      <w:r w:rsidR="006C6C1D">
        <w:fldChar w:fldCharType="begin"/>
      </w:r>
      <w:r w:rsidR="006C6C1D">
        <w:instrText xml:space="preserve"> SEQ Tabelle \* ARABIC </w:instrText>
      </w:r>
      <w:r w:rsidR="006C6C1D">
        <w:fldChar w:fldCharType="separate"/>
      </w:r>
      <w:r w:rsidR="00304589">
        <w:rPr>
          <w:noProof/>
        </w:rPr>
        <w:t>25</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28</w:t>
      </w:r>
      <w:r w:rsidRPr="00510411">
        <w:t>.04.2020</w:t>
      </w:r>
      <w:bookmarkEnd w:id="51"/>
    </w:p>
    <w:tbl>
      <w:tblPr>
        <w:tblW w:w="9034" w:type="dxa"/>
        <w:tblCellMar>
          <w:top w:w="15" w:type="dxa"/>
          <w:left w:w="15" w:type="dxa"/>
          <w:bottom w:w="15" w:type="dxa"/>
          <w:right w:w="15" w:type="dxa"/>
        </w:tblCellMar>
        <w:tblLook w:val="04A0" w:firstRow="1" w:lastRow="0" w:firstColumn="1" w:lastColumn="0" w:noHBand="0" w:noVBand="1"/>
      </w:tblPr>
      <w:tblGrid>
        <w:gridCol w:w="2258"/>
        <w:gridCol w:w="1985"/>
        <w:gridCol w:w="1984"/>
        <w:gridCol w:w="1799"/>
        <w:gridCol w:w="1008"/>
      </w:tblGrid>
      <w:tr w:rsidR="00617456" w:rsidRPr="00D814C6" w14:paraId="249DEAA8" w14:textId="77777777" w:rsidTr="00781FBE">
        <w:trPr>
          <w:trHeight w:val="609"/>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C127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C8D5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6E1A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989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D583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4402E725" w14:textId="77777777" w:rsidTr="00781FBE">
        <w:trPr>
          <w:trHeight w:val="63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FD1B" w14:textId="0AFE407B"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Die ganze Story geschrieben </w:t>
            </w:r>
            <w:r w:rsidR="003D6DA1" w:rsidRPr="00D814C6">
              <w:rPr>
                <w:rFonts w:eastAsia="Times New Roman" w:cs="Arial"/>
                <w:color w:val="000000"/>
                <w:sz w:val="20"/>
                <w:szCs w:val="20"/>
                <w:lang w:eastAsia="de-CH"/>
              </w:rPr>
              <w:t>bzw.</w:t>
            </w:r>
            <w:r w:rsidRPr="00D814C6">
              <w:rPr>
                <w:rFonts w:eastAsia="Times New Roman" w:cs="Arial"/>
                <w:color w:val="000000"/>
                <w:sz w:val="20"/>
                <w:szCs w:val="20"/>
                <w:lang w:eastAsia="de-CH"/>
              </w:rPr>
              <w:t xml:space="preserve"> erweitert. </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DD8F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Dasselbe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A362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Story fast fertiggestellt mit allen Berufen</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B701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930D3" w14:textId="77777777" w:rsidR="00617456" w:rsidRPr="00D814C6" w:rsidRDefault="00617456" w:rsidP="00781FBE">
            <w:pPr>
              <w:spacing w:after="0" w:line="240" w:lineRule="auto"/>
              <w:rPr>
                <w:rFonts w:eastAsia="Times New Roman" w:cs="Arial"/>
                <w:sz w:val="20"/>
                <w:szCs w:val="20"/>
                <w:lang w:eastAsia="de-CH"/>
              </w:rPr>
            </w:pPr>
          </w:p>
        </w:tc>
      </w:tr>
      <w:tr w:rsidR="00617456" w:rsidRPr="00D814C6" w14:paraId="370299C5" w14:textId="77777777" w:rsidTr="00781FBE">
        <w:trPr>
          <w:trHeight w:val="93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A3DC6"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Minigames</w:t>
            </w:r>
            <w:proofErr w:type="spellEnd"/>
            <w:r w:rsidRPr="00D814C6">
              <w:rPr>
                <w:rFonts w:eastAsia="Times New Roman" w:cs="Arial"/>
                <w:color w:val="000000"/>
                <w:sz w:val="20"/>
                <w:szCs w:val="20"/>
                <w:lang w:eastAsia="de-CH"/>
              </w:rPr>
              <w:t xml:space="preserve"> in Story geschrieben. Nur theoretisch und noch nicht im Code verfasst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0ABC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Bei jedem Beruf ein </w:t>
            </w:r>
            <w:proofErr w:type="spellStart"/>
            <w:r w:rsidRPr="00D814C6">
              <w:rPr>
                <w:rFonts w:eastAsia="Times New Roman" w:cs="Arial"/>
                <w:color w:val="000000"/>
                <w:sz w:val="20"/>
                <w:szCs w:val="20"/>
                <w:lang w:eastAsia="de-CH"/>
              </w:rPr>
              <w:t>Minigame</w:t>
            </w:r>
            <w:proofErr w:type="spellEnd"/>
            <w:r w:rsidRPr="00D814C6">
              <w:rPr>
                <w:rFonts w:eastAsia="Times New Roman" w:cs="Arial"/>
                <w:color w:val="000000"/>
                <w:sz w:val="20"/>
                <w:szCs w:val="20"/>
                <w:lang w:eastAsia="de-CH"/>
              </w:rPr>
              <w:t xml:space="preserve"> gemacht.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A926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Wie man schlaue </w:t>
            </w:r>
            <w:proofErr w:type="spellStart"/>
            <w:r w:rsidRPr="00D814C6">
              <w:rPr>
                <w:rFonts w:eastAsia="Times New Roman" w:cs="Arial"/>
                <w:color w:val="000000"/>
                <w:sz w:val="20"/>
                <w:szCs w:val="20"/>
                <w:lang w:eastAsia="de-CH"/>
              </w:rPr>
              <w:t>Minigames</w:t>
            </w:r>
            <w:proofErr w:type="spellEnd"/>
            <w:r w:rsidRPr="00D814C6">
              <w:rPr>
                <w:rFonts w:eastAsia="Times New Roman" w:cs="Arial"/>
                <w:color w:val="000000"/>
                <w:sz w:val="20"/>
                <w:szCs w:val="20"/>
                <w:lang w:eastAsia="de-CH"/>
              </w:rPr>
              <w:t xml:space="preserve"> für verschiedene Berufe macht.</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FAAE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Noch nicht alle </w:t>
            </w:r>
            <w:proofErr w:type="spellStart"/>
            <w:r w:rsidRPr="00D814C6">
              <w:rPr>
                <w:rFonts w:eastAsia="Times New Roman" w:cs="Arial"/>
                <w:color w:val="000000"/>
                <w:sz w:val="20"/>
                <w:szCs w:val="20"/>
                <w:lang w:eastAsia="de-CH"/>
              </w:rPr>
              <w:t>Minigames</w:t>
            </w:r>
            <w:proofErr w:type="spellEnd"/>
            <w:r w:rsidRPr="00D814C6">
              <w:rPr>
                <w:rFonts w:eastAsia="Times New Roman" w:cs="Arial"/>
                <w:color w:val="000000"/>
                <w:sz w:val="20"/>
                <w:szCs w:val="20"/>
                <w:lang w:eastAsia="de-CH"/>
              </w:rPr>
              <w:t xml:space="preserve"> fertig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D0556" w14:textId="77777777" w:rsidR="00617456" w:rsidRPr="00D814C6" w:rsidRDefault="00617456" w:rsidP="00781FBE">
            <w:pPr>
              <w:spacing w:after="0" w:line="240" w:lineRule="auto"/>
              <w:rPr>
                <w:rFonts w:eastAsia="Times New Roman" w:cs="Arial"/>
                <w:sz w:val="20"/>
                <w:szCs w:val="20"/>
                <w:lang w:eastAsia="de-CH"/>
              </w:rPr>
            </w:pPr>
          </w:p>
        </w:tc>
      </w:tr>
      <w:tr w:rsidR="00617456" w:rsidRPr="00D814C6" w14:paraId="2F5E7799" w14:textId="77777777" w:rsidTr="00781FBE">
        <w:trPr>
          <w:trHeight w:val="93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1F91F" w14:textId="7DE7F86C"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lastRenderedPageBreak/>
              <w:t xml:space="preserve">Angefangen mit Blender </w:t>
            </w:r>
            <w:proofErr w:type="spellStart"/>
            <w:r w:rsidRPr="00D814C6">
              <w:rPr>
                <w:rFonts w:eastAsia="Times New Roman" w:cs="Arial"/>
                <w:color w:val="000000"/>
                <w:sz w:val="20"/>
                <w:szCs w:val="20"/>
                <w:lang w:eastAsia="de-CH"/>
              </w:rPr>
              <w:t>glft</w:t>
            </w:r>
            <w:proofErr w:type="spellEnd"/>
            <w:r w:rsidRPr="00D814C6">
              <w:rPr>
                <w:rFonts w:eastAsia="Times New Roman" w:cs="Arial"/>
                <w:color w:val="000000"/>
                <w:sz w:val="20"/>
                <w:szCs w:val="20"/>
                <w:lang w:eastAsia="de-CH"/>
              </w:rPr>
              <w:t xml:space="preserve">-Modelle zu komprimieren, damit die Seite nicht mehr so lange lädt </w:t>
            </w:r>
            <w:r w:rsidR="002A3B91" w:rsidRPr="00D814C6">
              <w:rPr>
                <w:rFonts w:eastAsia="Times New Roman" w:cs="Arial"/>
                <w:color w:val="000000"/>
                <w:sz w:val="20"/>
                <w:szCs w:val="20"/>
                <w:lang w:eastAsia="de-CH"/>
              </w:rPr>
              <w:t>bzw.</w:t>
            </w:r>
            <w:r w:rsidRPr="00D814C6">
              <w:rPr>
                <w:rFonts w:eastAsia="Times New Roman" w:cs="Arial"/>
                <w:color w:val="000000"/>
                <w:sz w:val="20"/>
                <w:szCs w:val="20"/>
                <w:lang w:eastAsia="de-CH"/>
              </w:rPr>
              <w:t xml:space="preserve"> überhaupt lädt.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234F" w14:textId="6FF64F81"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Ein 3D-Modell</w:t>
            </w:r>
            <w:r w:rsidR="004B24C2">
              <w:rPr>
                <w:rFonts w:eastAsia="Times New Roman" w:cs="Arial"/>
                <w:color w:val="000000"/>
                <w:sz w:val="20"/>
                <w:szCs w:val="20"/>
                <w:lang w:eastAsia="de-CH"/>
              </w:rPr>
              <w:fldChar w:fldCharType="begin"/>
            </w:r>
            <w:r w:rsidR="004B24C2">
              <w:instrText xml:space="preserve"> XE "</w:instrText>
            </w:r>
            <w:r w:rsidR="004B24C2" w:rsidRPr="000C78D4">
              <w:instrText>3D-Modell</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zu komprimieren und schauen ob es immer noch animiert.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49B9" w14:textId="1D4B744A"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Komprimierung</w:t>
            </w:r>
            <w:r w:rsidR="00DE08DF">
              <w:rPr>
                <w:rFonts w:eastAsia="Times New Roman" w:cs="Arial"/>
                <w:color w:val="000000"/>
                <w:sz w:val="20"/>
                <w:szCs w:val="20"/>
                <w:lang w:eastAsia="de-CH"/>
              </w:rPr>
              <w:fldChar w:fldCharType="begin"/>
            </w:r>
            <w:r w:rsidR="00DE08DF">
              <w:instrText xml:space="preserve"> XE "</w:instrText>
            </w:r>
            <w:r w:rsidR="00DE08DF" w:rsidRPr="009E3C54">
              <w:rPr>
                <w:rFonts w:eastAsia="Times New Roman" w:cs="Arial"/>
                <w:color w:val="000000"/>
                <w:sz w:val="20"/>
                <w:szCs w:val="20"/>
                <w:lang w:eastAsia="de-CH"/>
              </w:rPr>
              <w:instrText>Komprimierung</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von </w:t>
            </w:r>
            <w:proofErr w:type="spellStart"/>
            <w:r w:rsidRPr="00D814C6">
              <w:rPr>
                <w:rFonts w:eastAsia="Times New Roman" w:cs="Arial"/>
                <w:color w:val="000000"/>
                <w:sz w:val="20"/>
                <w:szCs w:val="20"/>
                <w:lang w:eastAsia="de-CH"/>
              </w:rPr>
              <w:t>gltf</w:t>
            </w:r>
            <w:proofErr w:type="spellEnd"/>
            <w:r w:rsidR="004B24C2">
              <w:rPr>
                <w:rFonts w:eastAsia="Times New Roman" w:cs="Arial"/>
                <w:color w:val="000000"/>
                <w:sz w:val="20"/>
                <w:szCs w:val="20"/>
                <w:lang w:eastAsia="de-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w:t>
            </w:r>
            <w:r w:rsidR="002A3B91" w:rsidRPr="00D814C6">
              <w:rPr>
                <w:rFonts w:eastAsia="Times New Roman" w:cs="Arial"/>
                <w:color w:val="000000"/>
                <w:sz w:val="20"/>
                <w:szCs w:val="20"/>
                <w:lang w:eastAsia="de-CH"/>
              </w:rPr>
              <w:t>Dateien</w:t>
            </w:r>
            <w:r w:rsidRPr="00D814C6">
              <w:rPr>
                <w:rFonts w:eastAsia="Times New Roman" w:cs="Arial"/>
                <w:color w:val="000000"/>
                <w:sz w:val="20"/>
                <w:szCs w:val="20"/>
                <w:lang w:eastAsia="de-CH"/>
              </w:rPr>
              <w:t xml:space="preserve"> mit Blender</w:t>
            </w:r>
          </w:p>
        </w:tc>
        <w:tc>
          <w:tcPr>
            <w:tcW w:w="17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ADE4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keine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E19BF" w14:textId="77777777" w:rsidR="00617456" w:rsidRPr="00D814C6" w:rsidRDefault="00617456" w:rsidP="00781FBE">
            <w:pPr>
              <w:spacing w:after="0" w:line="240" w:lineRule="auto"/>
              <w:rPr>
                <w:rFonts w:eastAsia="Times New Roman" w:cs="Arial"/>
                <w:sz w:val="20"/>
                <w:szCs w:val="20"/>
                <w:lang w:eastAsia="de-CH"/>
              </w:rPr>
            </w:pPr>
          </w:p>
        </w:tc>
      </w:tr>
    </w:tbl>
    <w:p w14:paraId="2FEAB580" w14:textId="799150E4" w:rsidR="00617456" w:rsidRPr="00D814C6" w:rsidRDefault="00617456" w:rsidP="00092D80">
      <w:pPr>
        <w:pStyle w:val="berschrift2"/>
        <w:rPr>
          <w:rFonts w:eastAsia="Times New Roman"/>
          <w:lang w:eastAsia="de-CH"/>
        </w:rPr>
      </w:pPr>
      <w:bookmarkStart w:id="52" w:name="_Toc40881868"/>
      <w:r w:rsidRPr="00D814C6">
        <w:rPr>
          <w:rFonts w:eastAsia="Times New Roman"/>
          <w:lang w:eastAsia="de-CH"/>
        </w:rPr>
        <w:t>29.04.2020</w:t>
      </w:r>
      <w:bookmarkEnd w:id="52"/>
    </w:p>
    <w:p w14:paraId="3EBA707B" w14:textId="4E813560" w:rsidR="003F3217" w:rsidRDefault="003F3217" w:rsidP="003F3217">
      <w:pPr>
        <w:pStyle w:val="Beschriftung"/>
        <w:keepNext/>
      </w:pPr>
      <w:bookmarkStart w:id="53" w:name="_Toc40877719"/>
      <w:r>
        <w:t xml:space="preserve">Tabelle </w:t>
      </w:r>
      <w:r w:rsidR="006C6C1D">
        <w:fldChar w:fldCharType="begin"/>
      </w:r>
      <w:r w:rsidR="006C6C1D">
        <w:instrText xml:space="preserve"> SEQ Tabelle \* ARABIC </w:instrText>
      </w:r>
      <w:r w:rsidR="006C6C1D">
        <w:fldChar w:fldCharType="separate"/>
      </w:r>
      <w:r w:rsidR="00304589">
        <w:rPr>
          <w:noProof/>
        </w:rPr>
        <w:t>26</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29</w:t>
      </w:r>
      <w:r w:rsidRPr="00501926">
        <w:t>.04.2020</w:t>
      </w:r>
      <w:bookmarkEnd w:id="53"/>
    </w:p>
    <w:tbl>
      <w:tblPr>
        <w:tblW w:w="9033" w:type="dxa"/>
        <w:tblCellMar>
          <w:top w:w="15" w:type="dxa"/>
          <w:left w:w="15" w:type="dxa"/>
          <w:bottom w:w="15" w:type="dxa"/>
          <w:right w:w="15" w:type="dxa"/>
        </w:tblCellMar>
        <w:tblLook w:val="04A0" w:firstRow="1" w:lastRow="0" w:firstColumn="1" w:lastColumn="0" w:noHBand="0" w:noVBand="1"/>
      </w:tblPr>
      <w:tblGrid>
        <w:gridCol w:w="2258"/>
        <w:gridCol w:w="1985"/>
        <w:gridCol w:w="1984"/>
        <w:gridCol w:w="1843"/>
        <w:gridCol w:w="963"/>
      </w:tblGrid>
      <w:tr w:rsidR="00617456" w:rsidRPr="00D814C6" w14:paraId="693B853C" w14:textId="77777777" w:rsidTr="00781FBE">
        <w:trPr>
          <w:trHeight w:val="39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B0C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0AB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310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05FC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BEB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6B3B2BC0" w14:textId="77777777" w:rsidTr="00781FBE">
        <w:trPr>
          <w:trHeight w:val="406"/>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2F15" w14:textId="66A48B3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3D Modelle &amp; Texturen</w:t>
            </w:r>
            <w:r w:rsidR="00DE08DF">
              <w:rPr>
                <w:rFonts w:eastAsia="Times New Roman" w:cs="Arial"/>
                <w:color w:val="000000"/>
                <w:sz w:val="20"/>
                <w:szCs w:val="20"/>
                <w:lang w:eastAsia="de-CH"/>
              </w:rPr>
              <w:fldChar w:fldCharType="begin"/>
            </w:r>
            <w:r w:rsidR="00DE08DF">
              <w:instrText xml:space="preserve"> XE "</w:instrText>
            </w:r>
            <w:r w:rsidR="00DE08DF" w:rsidRPr="00A415D1">
              <w:instrText>Texturen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komprimieren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1FBC3" w14:textId="014B656F"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3D Modelle &amp; Texturen</w:t>
            </w:r>
            <w:r w:rsidR="00DE08DF">
              <w:rPr>
                <w:rFonts w:eastAsia="Times New Roman" w:cs="Arial"/>
                <w:color w:val="000000"/>
                <w:sz w:val="20"/>
                <w:szCs w:val="20"/>
                <w:lang w:eastAsia="de-CH"/>
              </w:rPr>
              <w:fldChar w:fldCharType="begin"/>
            </w:r>
            <w:r w:rsidR="00DE08DF">
              <w:instrText xml:space="preserve"> XE "</w:instrText>
            </w:r>
            <w:r w:rsidR="00DE08DF" w:rsidRPr="00A415D1">
              <w:instrText>Texturen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komprimiert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45E7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das komprimieren von 3D Modellen über Blender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504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Am Anfang funktionierte es auf der VM nicht, nur auf dem physischen Rechner</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D4A6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Blender</w:t>
            </w:r>
          </w:p>
        </w:tc>
      </w:tr>
      <w:tr w:rsidR="00617456" w:rsidRPr="00D814C6" w14:paraId="1EBB52FF" w14:textId="77777777" w:rsidTr="00781FBE">
        <w:trPr>
          <w:trHeight w:val="39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4DA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Die neuen Modelle einfügen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1BE8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Neuen Modelle eingefügt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507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Weniger lange Ladezeiten beim Starten der Website</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6654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Alle Pfade mussten angepasst werden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9422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r>
    </w:tbl>
    <w:p w14:paraId="1DBAF6C1" w14:textId="0AECB43B" w:rsidR="00617456" w:rsidRPr="00D814C6" w:rsidRDefault="00617456" w:rsidP="00092D80">
      <w:pPr>
        <w:pStyle w:val="berschrift2"/>
        <w:rPr>
          <w:rFonts w:eastAsia="Times New Roman"/>
          <w:lang w:eastAsia="de-CH"/>
        </w:rPr>
      </w:pPr>
      <w:bookmarkStart w:id="54" w:name="_Toc40881869"/>
      <w:r w:rsidRPr="00D814C6">
        <w:rPr>
          <w:rFonts w:eastAsia="Times New Roman"/>
          <w:lang w:eastAsia="de-CH"/>
        </w:rPr>
        <w:t>04.05.2020</w:t>
      </w:r>
      <w:bookmarkEnd w:id="54"/>
    </w:p>
    <w:p w14:paraId="6EC1C4BE" w14:textId="5EC4AFED" w:rsidR="003F3217" w:rsidRDefault="003F3217" w:rsidP="003F3217">
      <w:pPr>
        <w:pStyle w:val="Beschriftung"/>
        <w:keepNext/>
      </w:pPr>
      <w:bookmarkStart w:id="55" w:name="_Toc40877720"/>
      <w:r>
        <w:t xml:space="preserve">Tabelle </w:t>
      </w:r>
      <w:r w:rsidR="006C6C1D">
        <w:fldChar w:fldCharType="begin"/>
      </w:r>
      <w:r w:rsidR="006C6C1D">
        <w:instrText xml:space="preserve"> SEQ Tabelle \* ARABIC </w:instrText>
      </w:r>
      <w:r w:rsidR="006C6C1D">
        <w:fldChar w:fldCharType="separate"/>
      </w:r>
      <w:r w:rsidR="00304589">
        <w:rPr>
          <w:noProof/>
        </w:rPr>
        <w:t>27</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04.05</w:t>
      </w:r>
      <w:r w:rsidRPr="000269F6">
        <w:t>.2020</w:t>
      </w:r>
      <w:bookmarkEnd w:id="55"/>
    </w:p>
    <w:tbl>
      <w:tblPr>
        <w:tblW w:w="9062" w:type="dxa"/>
        <w:tblCellMar>
          <w:top w:w="15" w:type="dxa"/>
          <w:left w:w="15" w:type="dxa"/>
          <w:bottom w:w="15" w:type="dxa"/>
          <w:right w:w="15" w:type="dxa"/>
        </w:tblCellMar>
        <w:tblLook w:val="04A0" w:firstRow="1" w:lastRow="0" w:firstColumn="1" w:lastColumn="0" w:noHBand="0" w:noVBand="1"/>
      </w:tblPr>
      <w:tblGrid>
        <w:gridCol w:w="2227"/>
        <w:gridCol w:w="1960"/>
        <w:gridCol w:w="1989"/>
        <w:gridCol w:w="1829"/>
        <w:gridCol w:w="1057"/>
      </w:tblGrid>
      <w:tr w:rsidR="00617456" w:rsidRPr="00D814C6" w14:paraId="0D779CDE" w14:textId="77777777" w:rsidTr="003F3217">
        <w:trPr>
          <w:trHeight w:val="464"/>
        </w:trPr>
        <w:tc>
          <w:tcPr>
            <w:tcW w:w="2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17F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2E0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BCF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B6EE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39D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563BCE98" w14:textId="77777777" w:rsidTr="003F3217">
        <w:trPr>
          <w:trHeight w:val="945"/>
        </w:trPr>
        <w:tc>
          <w:tcPr>
            <w:tcW w:w="2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9B25C"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Loading</w:t>
            </w:r>
            <w:proofErr w:type="spellEnd"/>
            <w:r w:rsidRPr="00D814C6">
              <w:rPr>
                <w:rFonts w:eastAsia="Times New Roman" w:cs="Arial"/>
                <w:color w:val="000000"/>
                <w:sz w:val="20"/>
                <w:szCs w:val="20"/>
                <w:lang w:eastAsia="de-CH"/>
              </w:rPr>
              <w:t xml:space="preserve"> Zeichen erstellen</w:t>
            </w:r>
          </w:p>
        </w:tc>
        <w:tc>
          <w:tcPr>
            <w:tcW w:w="1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C58BA"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Loading</w:t>
            </w:r>
            <w:proofErr w:type="spellEnd"/>
            <w:r w:rsidRPr="00D814C6">
              <w:rPr>
                <w:rFonts w:eastAsia="Times New Roman" w:cs="Arial"/>
                <w:color w:val="000000"/>
                <w:sz w:val="20"/>
                <w:szCs w:val="20"/>
                <w:lang w:eastAsia="de-CH"/>
              </w:rPr>
              <w:t xml:space="preserve"> Zeichen beim Laden der Website erstellt</w:t>
            </w:r>
          </w:p>
        </w:tc>
        <w:tc>
          <w:tcPr>
            <w:tcW w:w="1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4A13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das Einfügen von Ladesymbolen aus Bootstrap</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9F6C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Wir haben lange gebraucht bis es optisch schön war und gepasst hat</w:t>
            </w:r>
          </w:p>
        </w:tc>
        <w:tc>
          <w:tcPr>
            <w:tcW w:w="1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C0515" w14:textId="19311A6E" w:rsidR="00617456" w:rsidRPr="00D814C6" w:rsidRDefault="006C6C1D" w:rsidP="00AD528D">
            <w:pPr>
              <w:spacing w:after="0" w:line="240" w:lineRule="auto"/>
              <w:rPr>
                <w:rFonts w:eastAsia="Times New Roman" w:cs="Arial"/>
                <w:sz w:val="20"/>
                <w:szCs w:val="20"/>
                <w:lang w:eastAsia="de-CH"/>
              </w:rPr>
            </w:pPr>
            <w:hyperlink r:id="rId28" w:history="1">
              <w:r w:rsidR="00AD528D" w:rsidRPr="00AD528D">
                <w:rPr>
                  <w:rStyle w:val="Hyperlink"/>
                  <w:rFonts w:eastAsia="Times New Roman" w:cs="Arial"/>
                  <w:sz w:val="20"/>
                  <w:szCs w:val="20"/>
                  <w:lang w:eastAsia="de-CH"/>
                </w:rPr>
                <w:t>Bootstrap</w:t>
              </w:r>
            </w:hyperlink>
          </w:p>
        </w:tc>
      </w:tr>
      <w:tr w:rsidR="00617456" w:rsidRPr="00D814C6" w14:paraId="1A5D202E" w14:textId="77777777" w:rsidTr="003F3217">
        <w:trPr>
          <w:trHeight w:val="1192"/>
        </w:trPr>
        <w:tc>
          <w:tcPr>
            <w:tcW w:w="22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1808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Mit der AR-Website interagieren können</w:t>
            </w:r>
          </w:p>
        </w:tc>
        <w:tc>
          <w:tcPr>
            <w:tcW w:w="1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B7BD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Würfel mit einer einfachen Interaktion eingebunden (Farbenwechsel)</w:t>
            </w:r>
          </w:p>
        </w:tc>
        <w:tc>
          <w:tcPr>
            <w:tcW w:w="19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A38E0" w14:textId="6BB35D23"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die Interaktionen</w:t>
            </w:r>
            <w:r w:rsidR="00DE08DF">
              <w:rPr>
                <w:rFonts w:eastAsia="Times New Roman" w:cs="Arial"/>
                <w:color w:val="000000"/>
                <w:sz w:val="20"/>
                <w:szCs w:val="20"/>
                <w:lang w:eastAsia="de-CH"/>
              </w:rPr>
              <w:fldChar w:fldCharType="begin"/>
            </w:r>
            <w:r w:rsidR="00DE08DF">
              <w:instrText xml:space="preserve"> XE "</w:instrText>
            </w:r>
            <w:r w:rsidR="00DE08DF" w:rsidRPr="00A77B34">
              <w:instrText>Interaktionen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und Events von </w:t>
            </w:r>
            <w:r w:rsidR="00097BE1">
              <w:rPr>
                <w:rFonts w:eastAsia="Times New Roman" w:cs="Arial"/>
                <w:color w:val="000000"/>
                <w:sz w:val="20"/>
                <w:szCs w:val="20"/>
                <w:lang w:eastAsia="de-CH"/>
              </w:rPr>
              <w:t>A-Frame</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C07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Anfangs war es schwierig zu wissen wie wir das einbinden musste in AR und nicht Web VR.</w:t>
            </w:r>
          </w:p>
        </w:tc>
        <w:tc>
          <w:tcPr>
            <w:tcW w:w="1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78B70" w14:textId="5C27D3AC" w:rsidR="00617456" w:rsidRPr="00AD528D" w:rsidRDefault="006C6C1D" w:rsidP="00781FBE">
            <w:pPr>
              <w:spacing w:after="0" w:line="240" w:lineRule="auto"/>
              <w:rPr>
                <w:rFonts w:eastAsia="Times New Roman" w:cs="Arial"/>
                <w:sz w:val="20"/>
                <w:szCs w:val="20"/>
                <w:lang w:eastAsia="de-CH"/>
              </w:rPr>
            </w:pPr>
            <w:hyperlink r:id="rId29" w:anchor="sidebar" w:history="1">
              <w:r w:rsidR="00AD528D" w:rsidRPr="00AD528D">
                <w:rPr>
                  <w:rStyle w:val="Hyperlink"/>
                  <w:sz w:val="20"/>
                </w:rPr>
                <w:t>A-Frame</w:t>
              </w:r>
            </w:hyperlink>
          </w:p>
        </w:tc>
      </w:tr>
    </w:tbl>
    <w:p w14:paraId="5717B796" w14:textId="473BB2D5" w:rsidR="00617456" w:rsidRPr="00D814C6" w:rsidRDefault="00617456" w:rsidP="00092D80">
      <w:pPr>
        <w:pStyle w:val="berschrift2"/>
        <w:rPr>
          <w:rFonts w:eastAsia="Times New Roman"/>
          <w:lang w:eastAsia="de-CH"/>
        </w:rPr>
      </w:pPr>
      <w:bookmarkStart w:id="56" w:name="_Toc40881870"/>
      <w:r w:rsidRPr="00D814C6">
        <w:rPr>
          <w:rFonts w:eastAsia="Times New Roman"/>
          <w:lang w:eastAsia="de-CH"/>
        </w:rPr>
        <w:t>05.05.2020</w:t>
      </w:r>
      <w:bookmarkEnd w:id="56"/>
    </w:p>
    <w:p w14:paraId="7AEEAF4C" w14:textId="3980A892" w:rsidR="003F3217" w:rsidRDefault="003F3217" w:rsidP="003F3217">
      <w:pPr>
        <w:pStyle w:val="Beschriftung"/>
        <w:keepNext/>
      </w:pPr>
      <w:bookmarkStart w:id="57" w:name="_Toc40877721"/>
      <w:r>
        <w:t xml:space="preserve">Tabelle </w:t>
      </w:r>
      <w:r w:rsidR="006C6C1D">
        <w:fldChar w:fldCharType="begin"/>
      </w:r>
      <w:r w:rsidR="006C6C1D">
        <w:instrText xml:space="preserve"> SEQ Tabelle \* ARABIC </w:instrText>
      </w:r>
      <w:r w:rsidR="006C6C1D">
        <w:fldChar w:fldCharType="separate"/>
      </w:r>
      <w:r w:rsidR="00304589">
        <w:rPr>
          <w:noProof/>
        </w:rPr>
        <w:t>28</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05</w:t>
      </w:r>
      <w:r w:rsidRPr="008346D1">
        <w:t>.05.2020</w:t>
      </w:r>
      <w:bookmarkEnd w:id="57"/>
    </w:p>
    <w:tbl>
      <w:tblPr>
        <w:tblW w:w="9063" w:type="dxa"/>
        <w:tblCellMar>
          <w:top w:w="15" w:type="dxa"/>
          <w:left w:w="15" w:type="dxa"/>
          <w:bottom w:w="15" w:type="dxa"/>
          <w:right w:w="15" w:type="dxa"/>
        </w:tblCellMar>
        <w:tblLook w:val="04A0" w:firstRow="1" w:lastRow="0" w:firstColumn="1" w:lastColumn="0" w:noHBand="0" w:noVBand="1"/>
      </w:tblPr>
      <w:tblGrid>
        <w:gridCol w:w="2258"/>
        <w:gridCol w:w="1946"/>
        <w:gridCol w:w="1959"/>
        <w:gridCol w:w="1907"/>
        <w:gridCol w:w="993"/>
      </w:tblGrid>
      <w:tr w:rsidR="00617456" w:rsidRPr="00D814C6" w14:paraId="65BA04DC" w14:textId="77777777" w:rsidTr="00781FBE">
        <w:trPr>
          <w:trHeight w:val="103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AE5C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AADB"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069C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7B9E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E53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7F0A628C" w14:textId="77777777" w:rsidTr="00781FBE">
        <w:trPr>
          <w:trHeight w:val="158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94743" w14:textId="4994D37F"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lastRenderedPageBreak/>
              <w:t>3D-Objekte</w:t>
            </w:r>
            <w:r w:rsidR="004B24C2">
              <w:rPr>
                <w:rFonts w:eastAsia="Times New Roman" w:cs="Arial"/>
                <w:color w:val="000000"/>
                <w:sz w:val="20"/>
                <w:szCs w:val="20"/>
                <w:lang w:eastAsia="de-CH"/>
              </w:rPr>
              <w:fldChar w:fldCharType="begin"/>
            </w:r>
            <w:r w:rsidR="004B24C2">
              <w:instrText xml:space="preserve"> XE "</w:instrText>
            </w:r>
            <w:r w:rsidR="004B24C2" w:rsidRPr="00134442">
              <w:rPr>
                <w:rFonts w:eastAsia="Times New Roman" w:cs="Arial"/>
                <w:color w:val="000000"/>
                <w:sz w:val="20"/>
                <w:szCs w:val="20"/>
                <w:lang w:eastAsia="de-CH"/>
              </w:rPr>
              <w:instrText>3D-Objekte</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erneut angepasst</w:t>
            </w:r>
          </w:p>
        </w:tc>
        <w:tc>
          <w:tcPr>
            <w:tcW w:w="1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F98EC" w14:textId="66FD9AA8"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Alle 3D-Objekte</w:t>
            </w:r>
            <w:r w:rsidR="004B24C2">
              <w:rPr>
                <w:rFonts w:eastAsia="Times New Roman" w:cs="Arial"/>
                <w:color w:val="000000"/>
                <w:sz w:val="20"/>
                <w:szCs w:val="20"/>
                <w:lang w:eastAsia="de-CH"/>
              </w:rPr>
              <w:fldChar w:fldCharType="begin"/>
            </w:r>
            <w:r w:rsidR="004B24C2">
              <w:instrText xml:space="preserve"> XE "</w:instrText>
            </w:r>
            <w:r w:rsidR="004B24C2" w:rsidRPr="00134442">
              <w:rPr>
                <w:rFonts w:eastAsia="Times New Roman" w:cs="Arial"/>
                <w:color w:val="000000"/>
                <w:sz w:val="20"/>
                <w:szCs w:val="20"/>
                <w:lang w:eastAsia="de-CH"/>
              </w:rPr>
              <w:instrText>3D-Objekte</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anpasst, sodass sie nun stimmen </w:t>
            </w:r>
          </w:p>
        </w:tc>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A8FC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Richtiges und schönes Positionieren von 3D-Objekten</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B348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Y-Achse Probleme mit drehen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B6B26" w14:textId="77777777" w:rsidR="00617456" w:rsidRPr="00D814C6" w:rsidRDefault="00617456" w:rsidP="00781FBE">
            <w:pPr>
              <w:spacing w:after="0" w:line="240" w:lineRule="auto"/>
              <w:rPr>
                <w:rFonts w:eastAsia="Times New Roman" w:cs="Arial"/>
                <w:sz w:val="20"/>
                <w:szCs w:val="20"/>
                <w:lang w:eastAsia="de-CH"/>
              </w:rPr>
            </w:pPr>
          </w:p>
        </w:tc>
      </w:tr>
      <w:tr w:rsidR="00617456" w:rsidRPr="003D6DA1" w14:paraId="0EB7206B" w14:textId="77777777" w:rsidTr="00781FBE">
        <w:trPr>
          <w:trHeight w:val="158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9B94" w14:textId="71EA41D2"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Interaktion mit Link </w:t>
            </w:r>
            <w:r w:rsidR="002A3B91" w:rsidRPr="00D814C6">
              <w:rPr>
                <w:rFonts w:eastAsia="Times New Roman" w:cs="Arial"/>
                <w:color w:val="000000"/>
                <w:sz w:val="20"/>
                <w:szCs w:val="20"/>
                <w:lang w:eastAsia="de-CH"/>
              </w:rPr>
              <w:t>bzw.</w:t>
            </w:r>
            <w:r w:rsidRPr="00D814C6">
              <w:rPr>
                <w:rFonts w:eastAsia="Times New Roman" w:cs="Arial"/>
                <w:color w:val="000000"/>
                <w:sz w:val="20"/>
                <w:szCs w:val="20"/>
                <w:lang w:eastAsia="de-CH"/>
              </w:rPr>
              <w:t xml:space="preserve"> auf eine andere URL geschafft</w:t>
            </w:r>
          </w:p>
        </w:tc>
        <w:tc>
          <w:tcPr>
            <w:tcW w:w="1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46D63" w14:textId="41E16E49"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Wir haben eine von unseren 2 Interaktionen</w:t>
            </w:r>
            <w:r w:rsidR="00DE08DF">
              <w:rPr>
                <w:rFonts w:eastAsia="Times New Roman" w:cs="Arial"/>
                <w:color w:val="000000"/>
                <w:sz w:val="20"/>
                <w:szCs w:val="20"/>
                <w:lang w:eastAsia="de-CH"/>
              </w:rPr>
              <w:fldChar w:fldCharType="begin"/>
            </w:r>
            <w:r w:rsidR="00DE08DF">
              <w:instrText xml:space="preserve"> XE "</w:instrText>
            </w:r>
            <w:r w:rsidR="00DE08DF" w:rsidRPr="00A77B34">
              <w:instrText>Interaktionen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geschafft. Noch keine 3D-Modelle gemacht. Jedoch funktionieren diese</w:t>
            </w:r>
          </w:p>
        </w:tc>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522AB" w14:textId="525B7885"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Wie man auf ein 3D-Modell</w:t>
            </w:r>
            <w:r w:rsidR="004B24C2">
              <w:rPr>
                <w:rFonts w:eastAsia="Times New Roman" w:cs="Arial"/>
                <w:color w:val="000000"/>
                <w:sz w:val="20"/>
                <w:szCs w:val="20"/>
                <w:lang w:eastAsia="de-CH"/>
              </w:rPr>
              <w:fldChar w:fldCharType="begin"/>
            </w:r>
            <w:r w:rsidR="004B24C2">
              <w:instrText xml:space="preserve"> XE "</w:instrText>
            </w:r>
            <w:r w:rsidR="004B24C2" w:rsidRPr="000C78D4">
              <w:instrText>3D-Modell</w:instrText>
            </w:r>
            <w:r w:rsidR="004B24C2">
              <w:instrText xml:space="preserve">" </w:instrText>
            </w:r>
            <w:r w:rsidR="004B24C2">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klickt und ein neue Seite aufgeht.</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FBA5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Sehr viele verschiedene Codes sind nicht gegangen!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C4244" w14:textId="49B6B62F" w:rsidR="00617456" w:rsidRPr="00097BE1" w:rsidRDefault="00097BE1" w:rsidP="00781FBE">
            <w:pPr>
              <w:spacing w:after="0" w:line="240" w:lineRule="auto"/>
              <w:rPr>
                <w:rFonts w:eastAsia="Times New Roman" w:cs="Arial"/>
                <w:sz w:val="20"/>
                <w:szCs w:val="20"/>
                <w:lang w:val="fr-CH" w:eastAsia="de-CH"/>
              </w:rPr>
            </w:pPr>
            <w:r w:rsidRPr="00097BE1">
              <w:rPr>
                <w:rFonts w:eastAsia="Times New Roman" w:cs="Arial"/>
                <w:color w:val="000000"/>
                <w:sz w:val="20"/>
                <w:szCs w:val="20"/>
                <w:lang w:val="fr-CH" w:eastAsia="de-CH"/>
              </w:rPr>
              <w:t>A-Frame</w:t>
            </w:r>
            <w:r w:rsidR="00617456" w:rsidRPr="00097BE1">
              <w:rPr>
                <w:rFonts w:eastAsia="Times New Roman" w:cs="Arial"/>
                <w:color w:val="000000"/>
                <w:sz w:val="20"/>
                <w:szCs w:val="20"/>
                <w:lang w:val="fr-CH" w:eastAsia="de-CH"/>
              </w:rPr>
              <w:t xml:space="preserve">, Issue </w:t>
            </w:r>
            <w:r w:rsidR="00617456" w:rsidRPr="002A3B91">
              <w:rPr>
                <w:rFonts w:eastAsia="Times New Roman" w:cs="Arial"/>
                <w:color w:val="000000"/>
                <w:sz w:val="20"/>
                <w:szCs w:val="20"/>
                <w:lang w:eastAsia="de-CH"/>
              </w:rPr>
              <w:t>von</w:t>
            </w:r>
            <w:r w:rsidR="00617456" w:rsidRPr="00097BE1">
              <w:rPr>
                <w:rFonts w:eastAsia="Times New Roman" w:cs="Arial"/>
                <w:color w:val="000000"/>
                <w:sz w:val="20"/>
                <w:szCs w:val="20"/>
                <w:lang w:val="fr-CH" w:eastAsia="de-CH"/>
              </w:rPr>
              <w:t xml:space="preserve"> </w:t>
            </w:r>
            <w:proofErr w:type="spellStart"/>
            <w:r w:rsidR="00617456" w:rsidRPr="00097BE1">
              <w:rPr>
                <w:rFonts w:eastAsia="Times New Roman" w:cs="Arial"/>
                <w:color w:val="000000"/>
                <w:sz w:val="20"/>
                <w:szCs w:val="20"/>
                <w:lang w:val="fr-CH" w:eastAsia="de-CH"/>
              </w:rPr>
              <w:t>Github</w:t>
            </w:r>
            <w:proofErr w:type="spellEnd"/>
          </w:p>
        </w:tc>
      </w:tr>
    </w:tbl>
    <w:p w14:paraId="1708DFA3" w14:textId="1863FCBE" w:rsidR="00617456" w:rsidRPr="00D814C6" w:rsidRDefault="00617456" w:rsidP="00092D80">
      <w:pPr>
        <w:pStyle w:val="berschrift2"/>
        <w:rPr>
          <w:rFonts w:eastAsia="Times New Roman"/>
          <w:lang w:eastAsia="de-CH"/>
        </w:rPr>
      </w:pPr>
      <w:bookmarkStart w:id="58" w:name="_Toc40881871"/>
      <w:r w:rsidRPr="00D814C6">
        <w:rPr>
          <w:rFonts w:eastAsia="Times New Roman"/>
          <w:lang w:eastAsia="de-CH"/>
        </w:rPr>
        <w:t>06.05.2020</w:t>
      </w:r>
      <w:bookmarkEnd w:id="58"/>
    </w:p>
    <w:p w14:paraId="7A6DD7E0" w14:textId="1F3DCD21" w:rsidR="003F3217" w:rsidRDefault="003F3217" w:rsidP="003F3217">
      <w:pPr>
        <w:pStyle w:val="Beschriftung"/>
        <w:keepNext/>
      </w:pPr>
      <w:bookmarkStart w:id="59" w:name="_Toc40877722"/>
      <w:r>
        <w:t xml:space="preserve">Tabelle </w:t>
      </w:r>
      <w:r w:rsidR="006C6C1D">
        <w:fldChar w:fldCharType="begin"/>
      </w:r>
      <w:r w:rsidR="006C6C1D">
        <w:instrText xml:space="preserve"> SEQ Tabelle \* ARABIC </w:instrText>
      </w:r>
      <w:r w:rsidR="006C6C1D">
        <w:fldChar w:fldCharType="separate"/>
      </w:r>
      <w:r w:rsidR="00304589">
        <w:rPr>
          <w:noProof/>
        </w:rPr>
        <w:t>29</w:t>
      </w:r>
      <w:r w:rsidR="006C6C1D">
        <w:rPr>
          <w:noProof/>
        </w:rPr>
        <w:fldChar w:fldCharType="end"/>
      </w:r>
      <w:r w:rsidRPr="00D45ED3">
        <w:t>: Arbeitsjo</w:t>
      </w:r>
      <w:r>
        <w:t>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06</w:t>
      </w:r>
      <w:r w:rsidRPr="00D45ED3">
        <w:t>.05.2020</w:t>
      </w:r>
      <w:bookmarkEnd w:id="59"/>
    </w:p>
    <w:tbl>
      <w:tblPr>
        <w:tblW w:w="9062" w:type="dxa"/>
        <w:tblCellMar>
          <w:top w:w="15" w:type="dxa"/>
          <w:left w:w="15" w:type="dxa"/>
          <w:bottom w:w="15" w:type="dxa"/>
          <w:right w:w="15" w:type="dxa"/>
        </w:tblCellMar>
        <w:tblLook w:val="04A0" w:firstRow="1" w:lastRow="0" w:firstColumn="1" w:lastColumn="0" w:noHBand="0" w:noVBand="1"/>
      </w:tblPr>
      <w:tblGrid>
        <w:gridCol w:w="2258"/>
        <w:gridCol w:w="1985"/>
        <w:gridCol w:w="1892"/>
        <w:gridCol w:w="1967"/>
        <w:gridCol w:w="960"/>
      </w:tblGrid>
      <w:tr w:rsidR="00617456" w:rsidRPr="00D814C6" w14:paraId="4AE25758" w14:textId="77777777" w:rsidTr="00781FBE">
        <w:trPr>
          <w:trHeight w:val="309"/>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836A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54E4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7E63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6795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A8D0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2F66FD5A" w14:textId="77777777" w:rsidTr="00781FBE">
        <w:trPr>
          <w:trHeight w:val="64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DB9DC" w14:textId="30B542F9"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Interaktionen</w:t>
            </w:r>
            <w:r w:rsidR="00DE08DF">
              <w:rPr>
                <w:rFonts w:eastAsia="Times New Roman" w:cs="Arial"/>
                <w:color w:val="000000"/>
                <w:sz w:val="20"/>
                <w:szCs w:val="20"/>
                <w:lang w:eastAsia="de-CH"/>
              </w:rPr>
              <w:fldChar w:fldCharType="begin"/>
            </w:r>
            <w:r w:rsidR="00DE08DF">
              <w:instrText xml:space="preserve"> XE "</w:instrText>
            </w:r>
            <w:r w:rsidR="00DE08DF" w:rsidRPr="00A77B34">
              <w:instrText>Interaktionen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per </w:t>
            </w:r>
            <w:r w:rsidR="002A3B91" w:rsidRPr="00D814C6">
              <w:rPr>
                <w:rFonts w:eastAsia="Times New Roman" w:cs="Arial"/>
                <w:color w:val="000000"/>
                <w:sz w:val="20"/>
                <w:szCs w:val="20"/>
                <w:lang w:eastAsia="de-CH"/>
              </w:rPr>
              <w:t>Klick</w:t>
            </w:r>
            <w:r w:rsidRPr="00D814C6">
              <w:rPr>
                <w:rFonts w:eastAsia="Times New Roman" w:cs="Arial"/>
                <w:color w:val="000000"/>
                <w:sz w:val="20"/>
                <w:szCs w:val="20"/>
                <w:lang w:eastAsia="de-CH"/>
              </w:rPr>
              <w:t xml:space="preserve"> damit ein anderes Objekt erscheint </w:t>
            </w:r>
            <w:r w:rsidR="002A3B91" w:rsidRPr="00D814C6">
              <w:rPr>
                <w:rFonts w:eastAsia="Times New Roman" w:cs="Arial"/>
                <w:color w:val="000000"/>
                <w:sz w:val="20"/>
                <w:szCs w:val="20"/>
                <w:lang w:eastAsia="de-CH"/>
              </w:rPr>
              <w:t>geschafft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02688" w14:textId="7F449C29"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Wir haben den Code angepasst um diese Interaktionen</w:t>
            </w:r>
            <w:r w:rsidR="00DE08DF">
              <w:rPr>
                <w:rFonts w:eastAsia="Times New Roman" w:cs="Arial"/>
                <w:color w:val="000000"/>
                <w:sz w:val="20"/>
                <w:szCs w:val="20"/>
                <w:lang w:eastAsia="de-CH"/>
              </w:rPr>
              <w:fldChar w:fldCharType="begin"/>
            </w:r>
            <w:r w:rsidR="00DE08DF">
              <w:instrText xml:space="preserve"> XE "</w:instrText>
            </w:r>
            <w:r w:rsidR="00DE08DF" w:rsidRPr="00A77B34">
              <w:instrText>Interaktionen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möglich zu machen</w:t>
            </w:r>
          </w:p>
        </w:tc>
        <w:tc>
          <w:tcPr>
            <w:tcW w:w="1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01AE" w14:textId="1C0CDC4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Nun können wir per </w:t>
            </w:r>
            <w:r w:rsidR="002A3B91" w:rsidRPr="00D814C6">
              <w:rPr>
                <w:rFonts w:eastAsia="Times New Roman" w:cs="Arial"/>
                <w:color w:val="000000"/>
                <w:sz w:val="20"/>
                <w:szCs w:val="20"/>
                <w:lang w:eastAsia="de-CH"/>
              </w:rPr>
              <w:t>Klick</w:t>
            </w:r>
            <w:r w:rsidRPr="00D814C6">
              <w:rPr>
                <w:rFonts w:eastAsia="Times New Roman" w:cs="Arial"/>
                <w:color w:val="000000"/>
                <w:sz w:val="20"/>
                <w:szCs w:val="20"/>
                <w:lang w:eastAsia="de-CH"/>
              </w:rPr>
              <w:t xml:space="preserve"> auf ein Objekt, ein anderes erscheinen lassen</w:t>
            </w:r>
          </w:p>
        </w:tc>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4349F" w14:textId="3A1AE852"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Anfangs gab es Schwierigkeiten, wie jetzt auch noch, da die Kamera des Handys sich manchmal schwer tut oder die Interaktionen</w:t>
            </w:r>
            <w:r w:rsidR="00DE08DF">
              <w:rPr>
                <w:rFonts w:eastAsia="Times New Roman" w:cs="Arial"/>
                <w:color w:val="000000"/>
                <w:sz w:val="20"/>
                <w:szCs w:val="20"/>
                <w:lang w:eastAsia="de-CH"/>
              </w:rPr>
              <w:fldChar w:fldCharType="begin"/>
            </w:r>
            <w:r w:rsidR="00DE08DF">
              <w:instrText xml:space="preserve"> XE "</w:instrText>
            </w:r>
            <w:r w:rsidR="00DE08DF" w:rsidRPr="00A77B34">
              <w:instrText>Interaktionen</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sich ein bisschen verzögern.</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38B6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A-Frame</w:t>
            </w:r>
          </w:p>
        </w:tc>
      </w:tr>
    </w:tbl>
    <w:p w14:paraId="1ACD4FCD" w14:textId="6FF152F0" w:rsidR="00617456" w:rsidRPr="00D814C6" w:rsidRDefault="00617456" w:rsidP="00092D80">
      <w:pPr>
        <w:pStyle w:val="berschrift2"/>
        <w:rPr>
          <w:rFonts w:eastAsia="Times New Roman"/>
          <w:lang w:eastAsia="de-CH"/>
        </w:rPr>
      </w:pPr>
      <w:bookmarkStart w:id="60" w:name="_Toc40881872"/>
      <w:r w:rsidRPr="00D814C6">
        <w:rPr>
          <w:rFonts w:eastAsia="Times New Roman"/>
          <w:lang w:eastAsia="de-CH"/>
        </w:rPr>
        <w:t>11.05.2020</w:t>
      </w:r>
      <w:bookmarkEnd w:id="60"/>
    </w:p>
    <w:p w14:paraId="4E258980" w14:textId="2AC9D309" w:rsidR="003F3217" w:rsidRDefault="003F3217" w:rsidP="003F3217">
      <w:pPr>
        <w:pStyle w:val="Beschriftung"/>
        <w:keepNext/>
      </w:pPr>
      <w:bookmarkStart w:id="61" w:name="_Toc40877723"/>
      <w:r>
        <w:t xml:space="preserve">Tabelle </w:t>
      </w:r>
      <w:r w:rsidR="006C6C1D">
        <w:fldChar w:fldCharType="begin"/>
      </w:r>
      <w:r w:rsidR="006C6C1D">
        <w:instrText xml:space="preserve"> SEQ Tabelle \* ARABIC </w:instrText>
      </w:r>
      <w:r w:rsidR="006C6C1D">
        <w:fldChar w:fldCharType="separate"/>
      </w:r>
      <w:r w:rsidR="00304589">
        <w:rPr>
          <w:noProof/>
        </w:rPr>
        <w:t>30</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11</w:t>
      </w:r>
      <w:r w:rsidRPr="00F85F50">
        <w:t>.05.2020</w:t>
      </w:r>
      <w:bookmarkEnd w:id="61"/>
    </w:p>
    <w:tbl>
      <w:tblPr>
        <w:tblW w:w="9062" w:type="dxa"/>
        <w:tblCellMar>
          <w:top w:w="15" w:type="dxa"/>
          <w:left w:w="15" w:type="dxa"/>
          <w:bottom w:w="15" w:type="dxa"/>
          <w:right w:w="15" w:type="dxa"/>
        </w:tblCellMar>
        <w:tblLook w:val="04A0" w:firstRow="1" w:lastRow="0" w:firstColumn="1" w:lastColumn="0" w:noHBand="0" w:noVBand="1"/>
      </w:tblPr>
      <w:tblGrid>
        <w:gridCol w:w="2239"/>
        <w:gridCol w:w="1968"/>
        <w:gridCol w:w="1890"/>
        <w:gridCol w:w="1908"/>
        <w:gridCol w:w="1057"/>
      </w:tblGrid>
      <w:tr w:rsidR="00617456" w:rsidRPr="00D814C6" w14:paraId="0E3FBF63" w14:textId="77777777" w:rsidTr="003F3217">
        <w:trPr>
          <w:trHeight w:val="212"/>
        </w:trPr>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B275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1137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4946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EC52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D714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47E59ECE" w14:textId="77777777" w:rsidTr="003F3217">
        <w:trPr>
          <w:trHeight w:val="326"/>
        </w:trPr>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DDF7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Webseiten für die Aufträge der Berufe erstellen</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331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Webseiten erstellt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C0F8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BEEB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Schwierigkeiten mit der Interaktion anfangs (Klicken und Resultat erscheint)</w:t>
            </w:r>
          </w:p>
        </w:tc>
        <w:tc>
          <w:tcPr>
            <w:tcW w:w="1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2431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r>
      <w:tr w:rsidR="00617456" w:rsidRPr="00D814C6" w14:paraId="10ECFEBE" w14:textId="77777777" w:rsidTr="003F3217">
        <w:trPr>
          <w:trHeight w:val="326"/>
        </w:trPr>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A148F"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Loading</w:t>
            </w:r>
            <w:proofErr w:type="spellEnd"/>
            <w:r w:rsidRPr="00D814C6">
              <w:rPr>
                <w:rFonts w:eastAsia="Times New Roman" w:cs="Arial"/>
                <w:color w:val="000000"/>
                <w:sz w:val="20"/>
                <w:szCs w:val="20"/>
                <w:lang w:eastAsia="de-CH"/>
              </w:rPr>
              <w:t xml:space="preserve"> Zeichen der Seite fixen</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395FA"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Loading</w:t>
            </w:r>
            <w:proofErr w:type="spellEnd"/>
            <w:r w:rsidRPr="00D814C6">
              <w:rPr>
                <w:rFonts w:eastAsia="Times New Roman" w:cs="Arial"/>
                <w:color w:val="000000"/>
                <w:sz w:val="20"/>
                <w:szCs w:val="20"/>
                <w:lang w:eastAsia="de-CH"/>
              </w:rPr>
              <w:t xml:space="preserve"> Zeichen gefixt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D8477"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B19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Wenn das </w:t>
            </w:r>
            <w:proofErr w:type="spellStart"/>
            <w:r w:rsidRPr="00D814C6">
              <w:rPr>
                <w:rFonts w:eastAsia="Times New Roman" w:cs="Arial"/>
                <w:color w:val="000000"/>
                <w:sz w:val="20"/>
                <w:szCs w:val="20"/>
                <w:lang w:eastAsia="de-CH"/>
              </w:rPr>
              <w:t>Loading</w:t>
            </w:r>
            <w:proofErr w:type="spellEnd"/>
            <w:r w:rsidRPr="00D814C6">
              <w:rPr>
                <w:rFonts w:eastAsia="Times New Roman" w:cs="Arial"/>
                <w:color w:val="000000"/>
                <w:sz w:val="20"/>
                <w:szCs w:val="20"/>
                <w:lang w:eastAsia="de-CH"/>
              </w:rPr>
              <w:t xml:space="preserve"> Zeichen nicht im &lt;title&gt; steht, dann bleibt es durchgehend auf der Seite.</w:t>
            </w:r>
          </w:p>
        </w:tc>
        <w:tc>
          <w:tcPr>
            <w:tcW w:w="1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D6233" w14:textId="76211F77" w:rsidR="00617456" w:rsidRPr="00D814C6" w:rsidRDefault="006C6C1D" w:rsidP="00781FBE">
            <w:pPr>
              <w:spacing w:after="0" w:line="240" w:lineRule="auto"/>
              <w:rPr>
                <w:rFonts w:eastAsia="Times New Roman" w:cs="Arial"/>
                <w:sz w:val="20"/>
                <w:szCs w:val="20"/>
                <w:lang w:eastAsia="de-CH"/>
              </w:rPr>
            </w:pPr>
            <w:hyperlink r:id="rId30" w:history="1">
              <w:r w:rsidR="00AD5779" w:rsidRPr="00AD528D">
                <w:rPr>
                  <w:rStyle w:val="Hyperlink"/>
                  <w:rFonts w:eastAsia="Times New Roman" w:cs="Arial"/>
                  <w:sz w:val="20"/>
                  <w:szCs w:val="20"/>
                  <w:lang w:eastAsia="de-CH"/>
                </w:rPr>
                <w:t>Bootstrap</w:t>
              </w:r>
            </w:hyperlink>
          </w:p>
        </w:tc>
      </w:tr>
    </w:tbl>
    <w:p w14:paraId="7B5F0029" w14:textId="25C5958E" w:rsidR="00617456" w:rsidRPr="00D814C6" w:rsidRDefault="00617456" w:rsidP="00092D80">
      <w:pPr>
        <w:pStyle w:val="berschrift2"/>
        <w:rPr>
          <w:rFonts w:eastAsia="Times New Roman"/>
          <w:lang w:eastAsia="de-CH"/>
        </w:rPr>
      </w:pPr>
      <w:bookmarkStart w:id="62" w:name="_Toc40881873"/>
      <w:r w:rsidRPr="00D814C6">
        <w:rPr>
          <w:rFonts w:eastAsia="Times New Roman"/>
          <w:lang w:eastAsia="de-CH"/>
        </w:rPr>
        <w:lastRenderedPageBreak/>
        <w:t>12.05.2020</w:t>
      </w:r>
      <w:bookmarkEnd w:id="62"/>
    </w:p>
    <w:p w14:paraId="6F9C9348" w14:textId="0A315B7B" w:rsidR="003F3217" w:rsidRDefault="003F3217" w:rsidP="003F3217">
      <w:pPr>
        <w:pStyle w:val="Beschriftung"/>
        <w:keepNext/>
      </w:pPr>
      <w:bookmarkStart w:id="63" w:name="_Toc40877724"/>
      <w:r>
        <w:t xml:space="preserve">Tabelle </w:t>
      </w:r>
      <w:r w:rsidR="006C6C1D">
        <w:fldChar w:fldCharType="begin"/>
      </w:r>
      <w:r w:rsidR="006C6C1D">
        <w:instrText xml:space="preserve"> SEQ Tabelle \* ARABIC </w:instrText>
      </w:r>
      <w:r w:rsidR="006C6C1D">
        <w:fldChar w:fldCharType="separate"/>
      </w:r>
      <w:r w:rsidR="00304589">
        <w:rPr>
          <w:noProof/>
        </w:rPr>
        <w:t>31</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12</w:t>
      </w:r>
      <w:r w:rsidRPr="00C957A8">
        <w:t>.05.2020</w:t>
      </w:r>
      <w:bookmarkEnd w:id="63"/>
    </w:p>
    <w:tbl>
      <w:tblPr>
        <w:tblW w:w="9048" w:type="dxa"/>
        <w:tblCellMar>
          <w:top w:w="15" w:type="dxa"/>
          <w:left w:w="15" w:type="dxa"/>
          <w:bottom w:w="15" w:type="dxa"/>
          <w:right w:w="15" w:type="dxa"/>
        </w:tblCellMar>
        <w:tblLook w:val="04A0" w:firstRow="1" w:lastRow="0" w:firstColumn="1" w:lastColumn="0" w:noHBand="0" w:noVBand="1"/>
      </w:tblPr>
      <w:tblGrid>
        <w:gridCol w:w="2258"/>
        <w:gridCol w:w="1985"/>
        <w:gridCol w:w="1892"/>
        <w:gridCol w:w="1946"/>
        <w:gridCol w:w="967"/>
      </w:tblGrid>
      <w:tr w:rsidR="00617456" w:rsidRPr="00D814C6" w14:paraId="19984EE1" w14:textId="77777777" w:rsidTr="00781FBE">
        <w:trPr>
          <w:trHeight w:val="51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62D1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D941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6248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4D691"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84BF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5478A619" w14:textId="77777777" w:rsidTr="00781FBE">
        <w:trPr>
          <w:trHeight w:val="49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6CE08"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Die restlichen Webseiten für die Berufe erstellen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AB68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Webseiten erstellt</w:t>
            </w:r>
          </w:p>
        </w:tc>
        <w:tc>
          <w:tcPr>
            <w:tcW w:w="1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975C"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A35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7822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r>
      <w:tr w:rsidR="00617456" w:rsidRPr="00D814C6" w14:paraId="5B8EEE50" w14:textId="77777777" w:rsidTr="00781FBE">
        <w:trPr>
          <w:trHeight w:val="76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8F30F" w14:textId="57EE2F63"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Eine neue Datenbank</w:t>
            </w:r>
            <w:r w:rsidR="00DE08DF">
              <w:rPr>
                <w:rFonts w:eastAsia="Times New Roman" w:cs="Arial"/>
                <w:color w:val="000000"/>
                <w:sz w:val="20"/>
                <w:szCs w:val="20"/>
                <w:lang w:eastAsia="de-CH"/>
              </w:rPr>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erstellen  auf dem Host-Server</w:t>
            </w:r>
            <w:r w:rsidR="00DE08DF">
              <w:rPr>
                <w:rFonts w:eastAsia="Times New Roman" w:cs="Arial"/>
                <w:color w:val="000000"/>
                <w:sz w:val="20"/>
                <w:szCs w:val="20"/>
                <w:lang w:eastAsia="de-CH"/>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der </w:t>
            </w:r>
            <w:proofErr w:type="spellStart"/>
            <w:r w:rsidRPr="00D814C6">
              <w:rPr>
                <w:rFonts w:eastAsia="Times New Roman" w:cs="Arial"/>
                <w:color w:val="000000"/>
                <w:sz w:val="20"/>
                <w:szCs w:val="20"/>
                <w:lang w:eastAsia="de-CH"/>
              </w:rPr>
              <w:t>Wibilea</w:t>
            </w:r>
            <w:proofErr w:type="spellEnd"/>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16875" w14:textId="18AC0DC5"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Datenbank</w:t>
            </w:r>
            <w:r w:rsidR="00DE08DF">
              <w:rPr>
                <w:rFonts w:eastAsia="Times New Roman" w:cs="Arial"/>
                <w:color w:val="000000"/>
                <w:sz w:val="20"/>
                <w:szCs w:val="20"/>
                <w:lang w:eastAsia="de-CH"/>
              </w:rPr>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erstellt</w:t>
            </w:r>
          </w:p>
        </w:tc>
        <w:tc>
          <w:tcPr>
            <w:tcW w:w="1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11A7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 xml:space="preserve">Kenntnisse über </w:t>
            </w:r>
            <w:proofErr w:type="spellStart"/>
            <w:r w:rsidRPr="00D814C6">
              <w:rPr>
                <w:rFonts w:eastAsia="Times New Roman" w:cs="Arial"/>
                <w:color w:val="000000"/>
                <w:sz w:val="20"/>
                <w:szCs w:val="20"/>
                <w:lang w:eastAsia="de-CH"/>
              </w:rPr>
              <w:t>Xammp</w:t>
            </w:r>
            <w:proofErr w:type="spellEnd"/>
            <w:r w:rsidRPr="00D814C6">
              <w:rPr>
                <w:rFonts w:eastAsia="Times New Roman" w:cs="Arial"/>
                <w:color w:val="000000"/>
                <w:sz w:val="20"/>
                <w:szCs w:val="20"/>
                <w:lang w:eastAsia="de-CH"/>
              </w:rPr>
              <w:t xml:space="preserve"> und </w:t>
            </w:r>
            <w:proofErr w:type="spellStart"/>
            <w:r w:rsidRPr="00D814C6">
              <w:rPr>
                <w:rFonts w:eastAsia="Times New Roman" w:cs="Arial"/>
                <w:color w:val="000000"/>
                <w:sz w:val="20"/>
                <w:szCs w:val="20"/>
                <w:lang w:eastAsia="de-CH"/>
              </w:rPr>
              <w:t>phpMyAdmin</w:t>
            </w:r>
            <w:proofErr w:type="spellEnd"/>
            <w:r w:rsidRPr="00D814C6">
              <w:rPr>
                <w:rFonts w:eastAsia="Times New Roman" w:cs="Arial"/>
                <w:color w:val="000000"/>
                <w:sz w:val="20"/>
                <w:szCs w:val="20"/>
                <w:lang w:eastAsia="de-CH"/>
              </w:rPr>
              <w:t> </w:t>
            </w:r>
          </w:p>
          <w:p w14:paraId="4710DF0F" w14:textId="35779161"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Eine Datenbank</w:t>
            </w:r>
            <w:r w:rsidR="00DE08DF">
              <w:rPr>
                <w:rFonts w:eastAsia="Times New Roman" w:cs="Arial"/>
                <w:color w:val="000000"/>
                <w:sz w:val="20"/>
                <w:szCs w:val="20"/>
                <w:lang w:eastAsia="de-CH"/>
              </w:rPr>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erstellen</w:t>
            </w:r>
          </w:p>
        </w:tc>
        <w:tc>
          <w:tcPr>
            <w:tcW w:w="1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132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Anfangs funktionierte es über die VM nicht, da die Netzwerkeinstellung falsch war. </w:t>
            </w:r>
          </w:p>
        </w:tc>
        <w:tc>
          <w:tcPr>
            <w:tcW w:w="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D645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r>
    </w:tbl>
    <w:p w14:paraId="7B4E9AEC" w14:textId="065F5657" w:rsidR="00617456" w:rsidRPr="00D814C6" w:rsidRDefault="00617456" w:rsidP="00092D80">
      <w:pPr>
        <w:pStyle w:val="berschrift2"/>
        <w:rPr>
          <w:rFonts w:eastAsia="Times New Roman"/>
          <w:lang w:eastAsia="de-CH"/>
        </w:rPr>
      </w:pPr>
      <w:bookmarkStart w:id="64" w:name="_Toc40881874"/>
      <w:r w:rsidRPr="00D814C6">
        <w:rPr>
          <w:rFonts w:eastAsia="Times New Roman"/>
          <w:lang w:eastAsia="de-CH"/>
        </w:rPr>
        <w:t>13.05.2020</w:t>
      </w:r>
      <w:bookmarkEnd w:id="64"/>
    </w:p>
    <w:p w14:paraId="7C70F46E" w14:textId="2838C7CF" w:rsidR="003F3217" w:rsidRDefault="003F3217" w:rsidP="003F3217">
      <w:pPr>
        <w:pStyle w:val="Beschriftung"/>
        <w:keepNext/>
      </w:pPr>
      <w:bookmarkStart w:id="65" w:name="_Toc40877725"/>
      <w:r>
        <w:t xml:space="preserve">Tabelle </w:t>
      </w:r>
      <w:r w:rsidR="006C6C1D">
        <w:fldChar w:fldCharType="begin"/>
      </w:r>
      <w:r w:rsidR="006C6C1D">
        <w:instrText xml:space="preserve"> SEQ Tabelle \* ARABIC </w:instrText>
      </w:r>
      <w:r w:rsidR="006C6C1D">
        <w:fldChar w:fldCharType="separate"/>
      </w:r>
      <w:r w:rsidR="00304589">
        <w:rPr>
          <w:noProof/>
        </w:rPr>
        <w:t>32</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13</w:t>
      </w:r>
      <w:r w:rsidRPr="003479E2">
        <w:t>.05.2020</w:t>
      </w:r>
      <w:bookmarkEnd w:id="65"/>
    </w:p>
    <w:tbl>
      <w:tblPr>
        <w:tblW w:w="9078" w:type="dxa"/>
        <w:tblCellMar>
          <w:top w:w="15" w:type="dxa"/>
          <w:left w:w="15" w:type="dxa"/>
          <w:bottom w:w="15" w:type="dxa"/>
          <w:right w:w="15" w:type="dxa"/>
        </w:tblCellMar>
        <w:tblLook w:val="04A0" w:firstRow="1" w:lastRow="0" w:firstColumn="1" w:lastColumn="0" w:noHBand="0" w:noVBand="1"/>
      </w:tblPr>
      <w:tblGrid>
        <w:gridCol w:w="2244"/>
        <w:gridCol w:w="1988"/>
        <w:gridCol w:w="1903"/>
        <w:gridCol w:w="1932"/>
        <w:gridCol w:w="1011"/>
      </w:tblGrid>
      <w:tr w:rsidR="00617456" w:rsidRPr="00D814C6" w14:paraId="16035EB6" w14:textId="77777777" w:rsidTr="00781FBE">
        <w:trPr>
          <w:trHeight w:val="35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A58A2"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1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6ECEE"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5B7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0CB3"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708A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4A3162D9" w14:textId="77777777" w:rsidTr="00781FBE">
        <w:trPr>
          <w:trHeight w:val="54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52B82"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php</w:t>
            </w:r>
            <w:proofErr w:type="spellEnd"/>
            <w:r w:rsidRPr="00D814C6">
              <w:rPr>
                <w:rFonts w:eastAsia="Times New Roman" w:cs="Arial"/>
                <w:color w:val="000000"/>
                <w:sz w:val="20"/>
                <w:szCs w:val="20"/>
                <w:lang w:eastAsia="de-CH"/>
              </w:rPr>
              <w:t xml:space="preserve"> Dokumente zu jeder Aufgaben Seite erstellen</w:t>
            </w:r>
          </w:p>
        </w:tc>
        <w:tc>
          <w:tcPr>
            <w:tcW w:w="1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2E754" w14:textId="77777777" w:rsidR="00617456" w:rsidRPr="00D814C6" w:rsidRDefault="00617456" w:rsidP="00781FBE">
            <w:pPr>
              <w:spacing w:after="0" w:line="240" w:lineRule="auto"/>
              <w:rPr>
                <w:rFonts w:eastAsia="Times New Roman" w:cs="Arial"/>
                <w:sz w:val="20"/>
                <w:szCs w:val="20"/>
                <w:lang w:eastAsia="de-CH"/>
              </w:rPr>
            </w:pPr>
            <w:proofErr w:type="spellStart"/>
            <w:r w:rsidRPr="00D814C6">
              <w:rPr>
                <w:rFonts w:eastAsia="Times New Roman" w:cs="Arial"/>
                <w:color w:val="000000"/>
                <w:sz w:val="20"/>
                <w:szCs w:val="20"/>
                <w:lang w:eastAsia="de-CH"/>
              </w:rPr>
              <w:t>php</w:t>
            </w:r>
            <w:proofErr w:type="spellEnd"/>
            <w:r w:rsidRPr="00D814C6">
              <w:rPr>
                <w:rFonts w:eastAsia="Times New Roman" w:cs="Arial"/>
                <w:color w:val="000000"/>
                <w:sz w:val="20"/>
                <w:szCs w:val="20"/>
                <w:lang w:eastAsia="de-CH"/>
              </w:rPr>
              <w:t xml:space="preserve"> Dokumente erstellt</w:t>
            </w:r>
          </w:p>
        </w:tc>
        <w:tc>
          <w:tcPr>
            <w:tcW w:w="1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157D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369D0"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0575"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t>
            </w:r>
          </w:p>
        </w:tc>
      </w:tr>
      <w:tr w:rsidR="00617456" w:rsidRPr="00D814C6" w14:paraId="4ADAB0AC" w14:textId="77777777" w:rsidTr="00781FBE">
        <w:trPr>
          <w:trHeight w:val="545"/>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9F6B9" w14:textId="66306D7B"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Datenbank</w:t>
            </w:r>
            <w:r w:rsidR="00DE08DF">
              <w:rPr>
                <w:rFonts w:eastAsia="Times New Roman" w:cs="Arial"/>
                <w:color w:val="000000"/>
                <w:sz w:val="20"/>
                <w:szCs w:val="20"/>
                <w:lang w:eastAsia="de-CH"/>
              </w:rPr>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mit den </w:t>
            </w:r>
            <w:proofErr w:type="spellStart"/>
            <w:r w:rsidRPr="00D814C6">
              <w:rPr>
                <w:rFonts w:eastAsia="Times New Roman" w:cs="Arial"/>
                <w:color w:val="000000"/>
                <w:sz w:val="20"/>
                <w:szCs w:val="20"/>
                <w:lang w:eastAsia="de-CH"/>
              </w:rPr>
              <w:t>php</w:t>
            </w:r>
            <w:proofErr w:type="spellEnd"/>
            <w:r w:rsidRPr="00D814C6">
              <w:rPr>
                <w:rFonts w:eastAsia="Times New Roman" w:cs="Arial"/>
                <w:color w:val="000000"/>
                <w:sz w:val="20"/>
                <w:szCs w:val="20"/>
                <w:lang w:eastAsia="de-CH"/>
              </w:rPr>
              <w:t xml:space="preserve"> Dokumenten verknüpfen</w:t>
            </w:r>
          </w:p>
        </w:tc>
        <w:tc>
          <w:tcPr>
            <w:tcW w:w="1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AF386" w14:textId="7A45797B"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Datenbank</w:t>
            </w:r>
            <w:r w:rsidR="00DE08DF">
              <w:rPr>
                <w:rFonts w:eastAsia="Times New Roman" w:cs="Arial"/>
                <w:color w:val="000000"/>
                <w:sz w:val="20"/>
                <w:szCs w:val="20"/>
                <w:lang w:eastAsia="de-CH"/>
              </w:rPr>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verknüpft</w:t>
            </w:r>
          </w:p>
        </w:tc>
        <w:tc>
          <w:tcPr>
            <w:tcW w:w="1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D06C3" w14:textId="76FEA850"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Wissen über das verbinden einer Datenbank</w:t>
            </w:r>
            <w:r w:rsidR="00DE08DF">
              <w:rPr>
                <w:rFonts w:eastAsia="Times New Roman" w:cs="Arial"/>
                <w:color w:val="000000"/>
                <w:sz w:val="20"/>
                <w:szCs w:val="20"/>
                <w:lang w:eastAsia="de-CH"/>
              </w:rPr>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rPr>
                <w:rFonts w:eastAsia="Times New Roman" w:cs="Arial"/>
                <w:color w:val="000000"/>
                <w:sz w:val="20"/>
                <w:szCs w:val="20"/>
                <w:lang w:eastAsia="de-CH"/>
              </w:rPr>
              <w:fldChar w:fldCharType="end"/>
            </w:r>
            <w:r w:rsidRPr="00D814C6">
              <w:rPr>
                <w:rFonts w:eastAsia="Times New Roman" w:cs="Arial"/>
                <w:color w:val="000000"/>
                <w:sz w:val="20"/>
                <w:szCs w:val="20"/>
                <w:lang w:eastAsia="de-CH"/>
              </w:rPr>
              <w:t xml:space="preserve"> in ein Dokument bzw. Formularfelder</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951B0" w14:textId="53D8EE8B"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color w:val="000000"/>
                <w:sz w:val="20"/>
                <w:szCs w:val="20"/>
                <w:lang w:eastAsia="de-CH"/>
              </w:rPr>
              <w:t>Anfangs gab es Schwierigkeiten mit dem Verknüpfen der Datenbank</w:t>
            </w:r>
            <w:r w:rsidR="00DE08DF">
              <w:rPr>
                <w:rFonts w:eastAsia="Times New Roman" w:cs="Arial"/>
                <w:color w:val="000000"/>
                <w:sz w:val="20"/>
                <w:szCs w:val="20"/>
                <w:lang w:eastAsia="de-CH"/>
              </w:rPr>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rPr>
                <w:rFonts w:eastAsia="Times New Roman" w:cs="Arial"/>
                <w:color w:val="000000"/>
                <w:sz w:val="20"/>
                <w:szCs w:val="20"/>
                <w:lang w:eastAsia="de-CH"/>
              </w:rPr>
              <w:fldChar w:fldCharType="end"/>
            </w: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FA787" w14:textId="72A41E57" w:rsidR="00617456" w:rsidRPr="00D814C6" w:rsidRDefault="006C6C1D" w:rsidP="00AD5779">
            <w:pPr>
              <w:spacing w:after="0" w:line="240" w:lineRule="auto"/>
              <w:rPr>
                <w:rFonts w:eastAsia="Times New Roman" w:cs="Arial"/>
                <w:sz w:val="20"/>
                <w:szCs w:val="20"/>
                <w:lang w:eastAsia="de-CH"/>
              </w:rPr>
            </w:pPr>
            <w:hyperlink r:id="rId31" w:history="1">
              <w:proofErr w:type="spellStart"/>
              <w:r w:rsidR="00AD5779" w:rsidRPr="00AD5779">
                <w:rPr>
                  <w:rStyle w:val="Hyperlink"/>
                  <w:rFonts w:eastAsia="Times New Roman" w:cs="Arial"/>
                  <w:sz w:val="20"/>
                  <w:szCs w:val="20"/>
                  <w:lang w:eastAsia="de-CH"/>
                </w:rPr>
                <w:t>php</w:t>
              </w:r>
              <w:proofErr w:type="spellEnd"/>
            </w:hyperlink>
          </w:p>
        </w:tc>
      </w:tr>
    </w:tbl>
    <w:p w14:paraId="3D071784" w14:textId="77777777" w:rsidR="00617456" w:rsidRPr="00D814C6" w:rsidRDefault="00617456" w:rsidP="00092D80">
      <w:pPr>
        <w:pStyle w:val="berschrift2"/>
        <w:rPr>
          <w:rFonts w:eastAsia="Times New Roman"/>
          <w:lang w:eastAsia="de-CH"/>
        </w:rPr>
      </w:pPr>
      <w:bookmarkStart w:id="66" w:name="_Toc40881875"/>
      <w:r w:rsidRPr="00D814C6">
        <w:rPr>
          <w:rFonts w:eastAsia="Times New Roman"/>
          <w:lang w:eastAsia="de-CH"/>
        </w:rPr>
        <w:t>18.05.2020</w:t>
      </w:r>
      <w:bookmarkEnd w:id="66"/>
    </w:p>
    <w:p w14:paraId="58A09981" w14:textId="1F440AFC" w:rsidR="003F3217" w:rsidRDefault="003F3217" w:rsidP="003F3217">
      <w:pPr>
        <w:pStyle w:val="Beschriftung"/>
        <w:keepNext/>
      </w:pPr>
      <w:bookmarkStart w:id="67" w:name="_Toc40877726"/>
      <w:r>
        <w:t xml:space="preserve">Tabelle </w:t>
      </w:r>
      <w:r w:rsidR="006C6C1D">
        <w:fldChar w:fldCharType="begin"/>
      </w:r>
      <w:r w:rsidR="006C6C1D">
        <w:instrText xml:space="preserve"> SEQ Tabelle \* ARABIC </w:instrText>
      </w:r>
      <w:r w:rsidR="006C6C1D">
        <w:fldChar w:fldCharType="separate"/>
      </w:r>
      <w:r w:rsidR="00304589">
        <w:rPr>
          <w:noProof/>
        </w:rPr>
        <w:t>33</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18</w:t>
      </w:r>
      <w:r w:rsidRPr="00814B9C">
        <w:t>.05.2020</w:t>
      </w:r>
      <w:bookmarkEnd w:id="67"/>
    </w:p>
    <w:tbl>
      <w:tblPr>
        <w:tblW w:w="9090" w:type="dxa"/>
        <w:tblCellMar>
          <w:top w:w="15" w:type="dxa"/>
          <w:left w:w="15" w:type="dxa"/>
          <w:bottom w:w="15" w:type="dxa"/>
          <w:right w:w="15" w:type="dxa"/>
        </w:tblCellMar>
        <w:tblLook w:val="04A0" w:firstRow="1" w:lastRow="0" w:firstColumn="1" w:lastColumn="0" w:noHBand="0" w:noVBand="1"/>
      </w:tblPr>
      <w:tblGrid>
        <w:gridCol w:w="2244"/>
        <w:gridCol w:w="2002"/>
        <w:gridCol w:w="1889"/>
        <w:gridCol w:w="1932"/>
        <w:gridCol w:w="1023"/>
      </w:tblGrid>
      <w:tr w:rsidR="00617456" w:rsidRPr="00D814C6" w14:paraId="27C71185" w14:textId="77777777" w:rsidTr="007938A3">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41C4D"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E833A"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D05F6"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898F"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E899" w14:textId="77777777" w:rsidR="00617456" w:rsidRPr="00D814C6" w:rsidRDefault="00617456" w:rsidP="00781FB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617456" w:rsidRPr="00D814C6" w14:paraId="542C4E1E" w14:textId="77777777" w:rsidTr="007938A3">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7F04A" w14:textId="4C384A8E" w:rsidR="00617456" w:rsidRPr="003C75DF" w:rsidRDefault="003C75DF" w:rsidP="00781FBE">
            <w:pPr>
              <w:spacing w:after="0" w:line="240" w:lineRule="auto"/>
              <w:rPr>
                <w:rFonts w:eastAsia="Times New Roman" w:cs="Arial"/>
                <w:sz w:val="20"/>
                <w:szCs w:val="20"/>
                <w:lang w:eastAsia="de-CH"/>
              </w:rPr>
            </w:pPr>
            <w:r w:rsidRPr="003C75DF">
              <w:rPr>
                <w:rFonts w:cs="Arial"/>
                <w:color w:val="000000"/>
                <w:sz w:val="20"/>
                <w:szCs w:val="20"/>
              </w:rPr>
              <w:t>Lerndokumentation schön überarbeiten, dass sie sauber und bereit ist zum abgeben</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9F99C" w14:textId="45114741" w:rsidR="00617456" w:rsidRPr="003C75DF" w:rsidRDefault="003C75DF" w:rsidP="00781FBE">
            <w:pPr>
              <w:spacing w:after="0" w:line="240" w:lineRule="auto"/>
              <w:rPr>
                <w:rFonts w:eastAsia="Times New Roman" w:cs="Arial"/>
                <w:sz w:val="20"/>
                <w:szCs w:val="20"/>
                <w:lang w:eastAsia="de-CH"/>
              </w:rPr>
            </w:pPr>
            <w:r w:rsidRPr="003C75DF">
              <w:rPr>
                <w:rFonts w:cs="Arial"/>
                <w:color w:val="000000"/>
                <w:sz w:val="20"/>
                <w:szCs w:val="20"/>
              </w:rPr>
              <w:t>Lerndokumentation teilweise überarbeitet</w:t>
            </w: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9AE63" w14:textId="139EED27" w:rsidR="003C75DF" w:rsidRPr="003C75DF" w:rsidRDefault="003C75DF" w:rsidP="00781FBE">
            <w:pPr>
              <w:spacing w:after="0" w:line="240" w:lineRule="auto"/>
              <w:rPr>
                <w:rFonts w:eastAsia="Times New Roman" w:cs="Arial"/>
                <w:sz w:val="20"/>
                <w:szCs w:val="20"/>
                <w:lang w:eastAsia="de-CH"/>
              </w:rPr>
            </w:pPr>
            <w:r w:rsidRPr="003C75DF">
              <w:rPr>
                <w:rFonts w:cs="Arial"/>
                <w:color w:val="000000"/>
                <w:sz w:val="20"/>
                <w:szCs w:val="20"/>
              </w:rPr>
              <w:t>Wie eine saubere IPA Doku aufgebaut ist</w:t>
            </w:r>
          </w:p>
          <w:p w14:paraId="510D9B37" w14:textId="77777777" w:rsidR="00617456" w:rsidRPr="003C75DF" w:rsidRDefault="00617456" w:rsidP="003C75DF">
            <w:pPr>
              <w:jc w:val="center"/>
              <w:rPr>
                <w:rFonts w:eastAsia="Times New Roman" w:cs="Arial"/>
                <w:sz w:val="20"/>
                <w:szCs w:val="20"/>
                <w:lang w:eastAsia="de-CH"/>
              </w:rPr>
            </w:pP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E834" w14:textId="2D96CE4C" w:rsidR="00617456" w:rsidRPr="003C75DF" w:rsidRDefault="003C75DF" w:rsidP="00781FBE">
            <w:pPr>
              <w:spacing w:after="0" w:line="240" w:lineRule="auto"/>
              <w:rPr>
                <w:rFonts w:eastAsia="Times New Roman" w:cs="Arial"/>
                <w:sz w:val="20"/>
                <w:szCs w:val="20"/>
                <w:lang w:eastAsia="de-CH"/>
              </w:rPr>
            </w:pPr>
            <w:r w:rsidRPr="003C75DF">
              <w:rPr>
                <w:rFonts w:cs="Arial"/>
                <w:color w:val="000000"/>
                <w:sz w:val="20"/>
                <w:szCs w:val="20"/>
              </w:rPr>
              <w:t xml:space="preserve">Das Einfügen der Arbeitsjournals verursachte </w:t>
            </w:r>
            <w:r w:rsidR="002A3B91" w:rsidRPr="003C75DF">
              <w:rPr>
                <w:rFonts w:cs="Arial"/>
                <w:color w:val="000000"/>
                <w:sz w:val="20"/>
                <w:szCs w:val="20"/>
              </w:rPr>
              <w:t>zuerst</w:t>
            </w:r>
            <w:r w:rsidRPr="003C75DF">
              <w:rPr>
                <w:rFonts w:cs="Arial"/>
                <w:color w:val="000000"/>
                <w:sz w:val="20"/>
                <w:szCs w:val="20"/>
              </w:rPr>
              <w:t xml:space="preserve"> Probleme, da die Tabellen sich nicht schön an den Seitenrand angepasst haben</w:t>
            </w: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FDD5F" w14:textId="012685F2" w:rsidR="00617456" w:rsidRPr="003C75DF" w:rsidRDefault="003C75DF" w:rsidP="00781FBE">
            <w:pPr>
              <w:spacing w:after="0" w:line="240" w:lineRule="auto"/>
              <w:rPr>
                <w:rFonts w:eastAsia="Times New Roman" w:cs="Arial"/>
                <w:sz w:val="20"/>
                <w:szCs w:val="20"/>
                <w:lang w:eastAsia="de-CH"/>
              </w:rPr>
            </w:pPr>
            <w:r w:rsidRPr="003C75DF">
              <w:rPr>
                <w:rFonts w:eastAsia="Times New Roman" w:cs="Arial"/>
                <w:sz w:val="20"/>
                <w:szCs w:val="20"/>
                <w:lang w:eastAsia="de-CH"/>
              </w:rPr>
              <w:t>-</w:t>
            </w:r>
          </w:p>
        </w:tc>
      </w:tr>
      <w:tr w:rsidR="00617456" w:rsidRPr="00D814C6" w14:paraId="22314CCF" w14:textId="77777777" w:rsidTr="007938A3">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AF1D" w14:textId="34A2ACFA" w:rsidR="00617456" w:rsidRPr="003C75DF" w:rsidRDefault="003C75DF" w:rsidP="00781FBE">
            <w:pPr>
              <w:spacing w:after="0" w:line="240" w:lineRule="auto"/>
              <w:rPr>
                <w:rFonts w:eastAsia="Times New Roman" w:cs="Arial"/>
                <w:sz w:val="20"/>
                <w:szCs w:val="20"/>
                <w:lang w:eastAsia="de-CH"/>
              </w:rPr>
            </w:pPr>
            <w:r w:rsidRPr="003C75DF">
              <w:rPr>
                <w:rFonts w:cs="Arial"/>
                <w:color w:val="000000"/>
                <w:sz w:val="20"/>
                <w:szCs w:val="20"/>
              </w:rPr>
              <w:t>Zeitplan</w:t>
            </w:r>
            <w:r w:rsidR="004B24C2">
              <w:rPr>
                <w:rFonts w:cs="Arial"/>
                <w:color w:val="000000"/>
                <w:sz w:val="20"/>
                <w:szCs w:val="20"/>
              </w:rPr>
              <w:fldChar w:fldCharType="begin"/>
            </w:r>
            <w:r w:rsidR="004B24C2">
              <w:instrText xml:space="preserve"> XE "</w:instrText>
            </w:r>
            <w:r w:rsidR="004B24C2" w:rsidRPr="008D6842">
              <w:instrText>Zeitplan</w:instrText>
            </w:r>
            <w:r w:rsidR="004B24C2">
              <w:instrText xml:space="preserve">" </w:instrText>
            </w:r>
            <w:r w:rsidR="004B24C2">
              <w:rPr>
                <w:rFonts w:cs="Arial"/>
                <w:color w:val="000000"/>
                <w:sz w:val="20"/>
                <w:szCs w:val="20"/>
              </w:rPr>
              <w:fldChar w:fldCharType="end"/>
            </w:r>
            <w:r w:rsidRPr="003C75DF">
              <w:rPr>
                <w:rFonts w:cs="Arial"/>
                <w:color w:val="000000"/>
                <w:sz w:val="20"/>
                <w:szCs w:val="20"/>
              </w:rPr>
              <w:t xml:space="preserve"> erweitern und überarbeiten</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B9B1" w14:textId="2A8701C1" w:rsidR="00617456" w:rsidRPr="003C75DF" w:rsidRDefault="003C75DF" w:rsidP="00781FBE">
            <w:pPr>
              <w:spacing w:after="0" w:line="240" w:lineRule="auto"/>
              <w:rPr>
                <w:rFonts w:eastAsia="Times New Roman" w:cs="Arial"/>
                <w:sz w:val="20"/>
                <w:szCs w:val="20"/>
                <w:lang w:eastAsia="de-CH"/>
              </w:rPr>
            </w:pPr>
            <w:r w:rsidRPr="003C75DF">
              <w:rPr>
                <w:rFonts w:cs="Arial"/>
                <w:color w:val="000000"/>
                <w:sz w:val="20"/>
                <w:szCs w:val="20"/>
              </w:rPr>
              <w:t>Zeitplan</w:t>
            </w:r>
            <w:r w:rsidR="004B24C2">
              <w:rPr>
                <w:rFonts w:cs="Arial"/>
                <w:color w:val="000000"/>
                <w:sz w:val="20"/>
                <w:szCs w:val="20"/>
              </w:rPr>
              <w:fldChar w:fldCharType="begin"/>
            </w:r>
            <w:r w:rsidR="004B24C2">
              <w:instrText xml:space="preserve"> XE "</w:instrText>
            </w:r>
            <w:r w:rsidR="004B24C2" w:rsidRPr="008D6842">
              <w:instrText>Zeitplan</w:instrText>
            </w:r>
            <w:r w:rsidR="004B24C2">
              <w:instrText xml:space="preserve">" </w:instrText>
            </w:r>
            <w:r w:rsidR="004B24C2">
              <w:rPr>
                <w:rFonts w:cs="Arial"/>
                <w:color w:val="000000"/>
                <w:sz w:val="20"/>
                <w:szCs w:val="20"/>
              </w:rPr>
              <w:fldChar w:fldCharType="end"/>
            </w:r>
            <w:r w:rsidRPr="003C75DF">
              <w:rPr>
                <w:rFonts w:cs="Arial"/>
                <w:color w:val="000000"/>
                <w:sz w:val="20"/>
                <w:szCs w:val="20"/>
              </w:rPr>
              <w:t xml:space="preserve"> teilweise überarbeitet und erweitert</w:t>
            </w: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59B8" w14:textId="39AC5B4C" w:rsidR="00617456" w:rsidRPr="003C75DF" w:rsidRDefault="003C75DF" w:rsidP="00781FBE">
            <w:pPr>
              <w:spacing w:after="0" w:line="240" w:lineRule="auto"/>
              <w:rPr>
                <w:rFonts w:eastAsia="Times New Roman" w:cs="Arial"/>
                <w:sz w:val="20"/>
                <w:szCs w:val="20"/>
                <w:lang w:eastAsia="de-CH"/>
              </w:rPr>
            </w:pPr>
            <w:r w:rsidRPr="003C75DF">
              <w:rPr>
                <w:rFonts w:eastAsia="Times New Roman" w:cs="Arial"/>
                <w:sz w:val="20"/>
                <w:szCs w:val="20"/>
                <w:lang w:eastAsia="de-CH"/>
              </w:rPr>
              <w:t>-</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DE4F" w14:textId="4F3E9610" w:rsidR="00617456" w:rsidRPr="003C75DF" w:rsidRDefault="003C75DF" w:rsidP="00781FBE">
            <w:pPr>
              <w:spacing w:after="0" w:line="240" w:lineRule="auto"/>
              <w:rPr>
                <w:rFonts w:eastAsia="Times New Roman" w:cs="Arial"/>
                <w:sz w:val="20"/>
                <w:szCs w:val="20"/>
                <w:lang w:eastAsia="de-CH"/>
              </w:rPr>
            </w:pPr>
            <w:r w:rsidRPr="003C75DF">
              <w:rPr>
                <w:rFonts w:eastAsia="Times New Roman" w:cs="Arial"/>
                <w:sz w:val="20"/>
                <w:szCs w:val="20"/>
                <w:lang w:eastAsia="de-CH"/>
              </w:rPr>
              <w:t>-</w:t>
            </w: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24DD8" w14:textId="78E0020F" w:rsidR="00617456" w:rsidRPr="003C75DF" w:rsidRDefault="003C75DF" w:rsidP="00781FBE">
            <w:pPr>
              <w:spacing w:after="0" w:line="240" w:lineRule="auto"/>
              <w:rPr>
                <w:rFonts w:eastAsia="Times New Roman" w:cs="Arial"/>
                <w:sz w:val="20"/>
                <w:szCs w:val="20"/>
                <w:lang w:eastAsia="de-CH"/>
              </w:rPr>
            </w:pPr>
            <w:r w:rsidRPr="003C75DF">
              <w:rPr>
                <w:rFonts w:eastAsia="Times New Roman" w:cs="Arial"/>
                <w:sz w:val="20"/>
                <w:szCs w:val="20"/>
                <w:lang w:eastAsia="de-CH"/>
              </w:rPr>
              <w:t>-</w:t>
            </w:r>
          </w:p>
        </w:tc>
      </w:tr>
    </w:tbl>
    <w:p w14:paraId="1F104286" w14:textId="43BDA7A2" w:rsidR="007938A3" w:rsidRDefault="007938A3" w:rsidP="00092D80">
      <w:pPr>
        <w:pStyle w:val="berschrift2"/>
      </w:pPr>
      <w:bookmarkStart w:id="68" w:name="_Toc40881876"/>
      <w:r>
        <w:lastRenderedPageBreak/>
        <w:t>19.05.2020</w:t>
      </w:r>
      <w:bookmarkEnd w:id="68"/>
    </w:p>
    <w:p w14:paraId="18C1EC91" w14:textId="69F5B00E" w:rsidR="003F3217" w:rsidRDefault="003F3217" w:rsidP="003F3217">
      <w:pPr>
        <w:pStyle w:val="Beschriftung"/>
        <w:keepNext/>
      </w:pPr>
      <w:bookmarkStart w:id="69" w:name="_Toc40877727"/>
      <w:r>
        <w:t xml:space="preserve">Tabelle </w:t>
      </w:r>
      <w:r w:rsidR="006C6C1D">
        <w:fldChar w:fldCharType="begin"/>
      </w:r>
      <w:r w:rsidR="006C6C1D">
        <w:instrText xml:space="preserve"> SEQ Tabelle \* ARABIC </w:instrText>
      </w:r>
      <w:r w:rsidR="006C6C1D">
        <w:fldChar w:fldCharType="separate"/>
      </w:r>
      <w:r w:rsidR="00304589">
        <w:rPr>
          <w:noProof/>
        </w:rPr>
        <w:t>34</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19</w:t>
      </w:r>
      <w:r w:rsidRPr="00E83097">
        <w:t>.05.2020</w:t>
      </w:r>
      <w:bookmarkEnd w:id="69"/>
    </w:p>
    <w:tbl>
      <w:tblPr>
        <w:tblW w:w="9090" w:type="dxa"/>
        <w:tblCellMar>
          <w:top w:w="15" w:type="dxa"/>
          <w:left w:w="15" w:type="dxa"/>
          <w:bottom w:w="15" w:type="dxa"/>
          <w:right w:w="15" w:type="dxa"/>
        </w:tblCellMar>
        <w:tblLook w:val="04A0" w:firstRow="1" w:lastRow="0" w:firstColumn="1" w:lastColumn="0" w:noHBand="0" w:noVBand="1"/>
      </w:tblPr>
      <w:tblGrid>
        <w:gridCol w:w="2244"/>
        <w:gridCol w:w="2002"/>
        <w:gridCol w:w="1889"/>
        <w:gridCol w:w="1932"/>
        <w:gridCol w:w="1023"/>
      </w:tblGrid>
      <w:tr w:rsidR="007938A3" w:rsidRPr="00D814C6" w14:paraId="3EBAF17B" w14:textId="77777777" w:rsidTr="0057494E">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FFAD"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8687D"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D58AE"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FD9CF"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3C8CB"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7938A3" w:rsidRPr="00D814C6" w14:paraId="24432414" w14:textId="77777777" w:rsidTr="0057494E">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D1B62" w14:textId="06A0F9E9" w:rsidR="00BA1A17" w:rsidRPr="00BA1A17" w:rsidRDefault="00BA1A17" w:rsidP="00BA1A17">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Überarbeiten der Lerndoku</w:t>
            </w:r>
            <w:r w:rsidR="002A3B91">
              <w:rPr>
                <w:rStyle w:val="c3"/>
                <w:rFonts w:ascii="Arial" w:eastAsiaTheme="majorEastAsia" w:hAnsi="Arial" w:cs="Arial"/>
                <w:color w:val="000000"/>
                <w:sz w:val="20"/>
                <w:szCs w:val="20"/>
              </w:rPr>
              <w:t>mentation</w:t>
            </w:r>
          </w:p>
          <w:p w14:paraId="58F0513F" w14:textId="3404D625" w:rsidR="00BA1A17" w:rsidRPr="00BA1A17" w:rsidRDefault="00BA1A17" w:rsidP="00BA1A17">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Struktur angepasst in der Lerndoku</w:t>
            </w:r>
            <w:r w:rsidR="002A3B91">
              <w:rPr>
                <w:rStyle w:val="c3"/>
                <w:rFonts w:ascii="Arial" w:eastAsiaTheme="majorEastAsia" w:hAnsi="Arial" w:cs="Arial"/>
                <w:color w:val="000000"/>
                <w:sz w:val="20"/>
                <w:szCs w:val="20"/>
              </w:rPr>
              <w:t>mentation</w:t>
            </w:r>
          </w:p>
          <w:p w14:paraId="24CEDE71" w14:textId="77777777" w:rsidR="007938A3" w:rsidRPr="00BA1A17" w:rsidRDefault="007938A3" w:rsidP="0057494E">
            <w:pPr>
              <w:spacing w:after="0" w:line="240" w:lineRule="auto"/>
              <w:rPr>
                <w:rFonts w:eastAsia="Times New Roman" w:cs="Arial"/>
                <w:sz w:val="20"/>
                <w:szCs w:val="20"/>
                <w:lang w:eastAsia="de-CH"/>
              </w:rPr>
            </w:pP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1750E" w14:textId="77777777" w:rsidR="00BA1A17" w:rsidRPr="00BA1A17" w:rsidRDefault="00BA1A17" w:rsidP="00BA1A17">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Lerndokumentation teilweise überarbeitet</w:t>
            </w:r>
          </w:p>
          <w:p w14:paraId="73448EE5" w14:textId="77777777" w:rsidR="00BA1A17" w:rsidRPr="00BA1A17" w:rsidRDefault="00BA1A17" w:rsidP="00BA1A17">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Testfälle erstellt</w:t>
            </w:r>
          </w:p>
          <w:p w14:paraId="2F3857F7" w14:textId="77777777" w:rsidR="007938A3" w:rsidRPr="00BA1A17" w:rsidRDefault="007938A3" w:rsidP="0057494E">
            <w:pPr>
              <w:spacing w:after="0" w:line="240" w:lineRule="auto"/>
              <w:rPr>
                <w:rFonts w:eastAsia="Times New Roman" w:cs="Arial"/>
                <w:sz w:val="20"/>
                <w:szCs w:val="20"/>
                <w:lang w:eastAsia="de-CH"/>
              </w:rPr>
            </w:pP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35A13" w14:textId="06093C46" w:rsidR="007938A3" w:rsidRPr="00BA1A17" w:rsidRDefault="00BA1A17" w:rsidP="0057494E">
            <w:pPr>
              <w:spacing w:after="0" w:line="240" w:lineRule="auto"/>
              <w:rPr>
                <w:rFonts w:eastAsia="Times New Roman" w:cs="Arial"/>
                <w:sz w:val="20"/>
                <w:szCs w:val="20"/>
                <w:lang w:eastAsia="de-CH"/>
              </w:rPr>
            </w:pPr>
            <w:r w:rsidRPr="00BA1A17">
              <w:rPr>
                <w:rFonts w:cs="Arial"/>
                <w:color w:val="000000"/>
                <w:sz w:val="20"/>
                <w:szCs w:val="20"/>
                <w:shd w:val="clear" w:color="auto" w:fill="FFFFFF"/>
              </w:rPr>
              <w:t>Wie eine saubere IPA Doku aufgebaut ist</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35F58" w14:textId="6C6285DE" w:rsidR="007938A3" w:rsidRPr="00BA1A17" w:rsidRDefault="00BA1A17" w:rsidP="0057494E">
            <w:pPr>
              <w:spacing w:after="0" w:line="240" w:lineRule="auto"/>
              <w:rPr>
                <w:rFonts w:eastAsia="Times New Roman" w:cs="Arial"/>
                <w:sz w:val="20"/>
                <w:szCs w:val="20"/>
                <w:lang w:eastAsia="de-CH"/>
              </w:rPr>
            </w:pPr>
            <w:r w:rsidRPr="00BA1A17">
              <w:rPr>
                <w:rFonts w:cs="Arial"/>
                <w:color w:val="000000"/>
                <w:sz w:val="20"/>
                <w:szCs w:val="20"/>
                <w:shd w:val="clear" w:color="auto" w:fill="FFFFFF"/>
              </w:rPr>
              <w:t>keine Probleme aufgetreten</w:t>
            </w: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DA801" w14:textId="1AB679FB" w:rsidR="007938A3" w:rsidRPr="00BA1A17" w:rsidRDefault="00BA1A17" w:rsidP="0057494E">
            <w:pPr>
              <w:spacing w:after="0" w:line="240" w:lineRule="auto"/>
              <w:rPr>
                <w:rFonts w:eastAsia="Times New Roman" w:cs="Arial"/>
                <w:sz w:val="20"/>
                <w:szCs w:val="20"/>
                <w:lang w:eastAsia="de-CH"/>
              </w:rPr>
            </w:pPr>
            <w:r w:rsidRPr="00BA1A17">
              <w:rPr>
                <w:rFonts w:eastAsia="Times New Roman" w:cs="Arial"/>
                <w:sz w:val="20"/>
                <w:szCs w:val="20"/>
                <w:lang w:eastAsia="de-CH"/>
              </w:rPr>
              <w:t>-</w:t>
            </w:r>
          </w:p>
        </w:tc>
      </w:tr>
      <w:tr w:rsidR="007938A3" w:rsidRPr="00D814C6" w14:paraId="029A91B1" w14:textId="77777777" w:rsidTr="0057494E">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BD487" w14:textId="6ED14C37" w:rsidR="007938A3" w:rsidRPr="00BA1A17" w:rsidRDefault="00BA1A17" w:rsidP="0057494E">
            <w:pPr>
              <w:spacing w:after="0" w:line="240" w:lineRule="auto"/>
              <w:rPr>
                <w:rFonts w:eastAsia="Times New Roman" w:cs="Arial"/>
                <w:sz w:val="20"/>
                <w:szCs w:val="20"/>
                <w:lang w:eastAsia="de-CH"/>
              </w:rPr>
            </w:pPr>
            <w:r w:rsidRPr="00BA1A17">
              <w:rPr>
                <w:rFonts w:cs="Arial"/>
                <w:color w:val="000000"/>
                <w:sz w:val="20"/>
                <w:szCs w:val="20"/>
                <w:shd w:val="clear" w:color="auto" w:fill="FFFFFF"/>
              </w:rPr>
              <w:t>Zeitplan</w:t>
            </w:r>
            <w:r w:rsidR="004B24C2">
              <w:rPr>
                <w:rFonts w:cs="Arial"/>
                <w:color w:val="000000"/>
                <w:sz w:val="20"/>
                <w:szCs w:val="20"/>
                <w:shd w:val="clear" w:color="auto" w:fill="FFFFFF"/>
              </w:rPr>
              <w:fldChar w:fldCharType="begin"/>
            </w:r>
            <w:r w:rsidR="004B24C2">
              <w:instrText xml:space="preserve"> XE "</w:instrText>
            </w:r>
            <w:r w:rsidR="004B24C2" w:rsidRPr="008D6842">
              <w:instrText>Zeitplan</w:instrText>
            </w:r>
            <w:r w:rsidR="004B24C2">
              <w:instrText xml:space="preserve">" </w:instrText>
            </w:r>
            <w:r w:rsidR="004B24C2">
              <w:rPr>
                <w:rFonts w:cs="Arial"/>
                <w:color w:val="000000"/>
                <w:sz w:val="20"/>
                <w:szCs w:val="20"/>
                <w:shd w:val="clear" w:color="auto" w:fill="FFFFFF"/>
              </w:rPr>
              <w:fldChar w:fldCharType="end"/>
            </w:r>
            <w:r w:rsidRPr="00BA1A17">
              <w:rPr>
                <w:rFonts w:cs="Arial"/>
                <w:color w:val="000000"/>
                <w:sz w:val="20"/>
                <w:szCs w:val="20"/>
                <w:shd w:val="clear" w:color="auto" w:fill="FFFFFF"/>
              </w:rPr>
              <w:t xml:space="preserve"> fertiggestellt</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520E7" w14:textId="162C72C7" w:rsidR="007938A3" w:rsidRPr="00BA1A17" w:rsidRDefault="00BA1A17" w:rsidP="0057494E">
            <w:pPr>
              <w:spacing w:after="0" w:line="240" w:lineRule="auto"/>
              <w:rPr>
                <w:rFonts w:eastAsia="Times New Roman" w:cs="Arial"/>
                <w:sz w:val="20"/>
                <w:szCs w:val="20"/>
                <w:lang w:eastAsia="de-CH"/>
              </w:rPr>
            </w:pPr>
            <w:r w:rsidRPr="00BA1A17">
              <w:rPr>
                <w:rFonts w:cs="Arial"/>
                <w:color w:val="000000"/>
                <w:sz w:val="20"/>
                <w:szCs w:val="20"/>
                <w:shd w:val="clear" w:color="auto" w:fill="FFFFFF"/>
              </w:rPr>
              <w:t>Zeitplan</w:t>
            </w:r>
            <w:r w:rsidR="004B24C2">
              <w:rPr>
                <w:rFonts w:cs="Arial"/>
                <w:color w:val="000000"/>
                <w:sz w:val="20"/>
                <w:szCs w:val="20"/>
                <w:shd w:val="clear" w:color="auto" w:fill="FFFFFF"/>
              </w:rPr>
              <w:fldChar w:fldCharType="begin"/>
            </w:r>
            <w:r w:rsidR="004B24C2">
              <w:instrText xml:space="preserve"> XE "</w:instrText>
            </w:r>
            <w:r w:rsidR="004B24C2" w:rsidRPr="008D6842">
              <w:instrText>Zeitplan</w:instrText>
            </w:r>
            <w:r w:rsidR="004B24C2">
              <w:instrText xml:space="preserve">" </w:instrText>
            </w:r>
            <w:r w:rsidR="004B24C2">
              <w:rPr>
                <w:rFonts w:cs="Arial"/>
                <w:color w:val="000000"/>
                <w:sz w:val="20"/>
                <w:szCs w:val="20"/>
                <w:shd w:val="clear" w:color="auto" w:fill="FFFFFF"/>
              </w:rPr>
              <w:fldChar w:fldCharType="end"/>
            </w:r>
            <w:r w:rsidRPr="00BA1A17">
              <w:rPr>
                <w:rFonts w:cs="Arial"/>
                <w:color w:val="000000"/>
                <w:sz w:val="20"/>
                <w:szCs w:val="20"/>
                <w:shd w:val="clear" w:color="auto" w:fill="FFFFFF"/>
              </w:rPr>
              <w:t xml:space="preserve"> ziemlich fertiggestellt, nur noch kleine Sachen die anzupassen sind</w:t>
            </w: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BF9EF" w14:textId="37ACC7E4" w:rsidR="007938A3" w:rsidRPr="00BA1A17" w:rsidRDefault="00BA1A17" w:rsidP="0057494E">
            <w:pPr>
              <w:spacing w:after="0" w:line="240" w:lineRule="auto"/>
              <w:rPr>
                <w:rFonts w:eastAsia="Times New Roman" w:cs="Arial"/>
                <w:sz w:val="20"/>
                <w:szCs w:val="20"/>
                <w:lang w:eastAsia="de-CH"/>
              </w:rPr>
            </w:pPr>
            <w:r w:rsidRPr="00BA1A17">
              <w:rPr>
                <w:rFonts w:cs="Arial"/>
                <w:color w:val="000000"/>
                <w:sz w:val="20"/>
                <w:szCs w:val="20"/>
                <w:shd w:val="clear" w:color="auto" w:fill="FFFFFF"/>
              </w:rPr>
              <w:t>Wie ein Zeitplan</w:t>
            </w:r>
            <w:r w:rsidR="004B24C2">
              <w:rPr>
                <w:rFonts w:cs="Arial"/>
                <w:color w:val="000000"/>
                <w:sz w:val="20"/>
                <w:szCs w:val="20"/>
                <w:shd w:val="clear" w:color="auto" w:fill="FFFFFF"/>
              </w:rPr>
              <w:fldChar w:fldCharType="begin"/>
            </w:r>
            <w:r w:rsidR="004B24C2">
              <w:instrText xml:space="preserve"> XE "</w:instrText>
            </w:r>
            <w:r w:rsidR="004B24C2" w:rsidRPr="008D6842">
              <w:instrText>Zeitplan</w:instrText>
            </w:r>
            <w:r w:rsidR="004B24C2">
              <w:instrText xml:space="preserve">" </w:instrText>
            </w:r>
            <w:r w:rsidR="004B24C2">
              <w:rPr>
                <w:rFonts w:cs="Arial"/>
                <w:color w:val="000000"/>
                <w:sz w:val="20"/>
                <w:szCs w:val="20"/>
                <w:shd w:val="clear" w:color="auto" w:fill="FFFFFF"/>
              </w:rPr>
              <w:fldChar w:fldCharType="end"/>
            </w:r>
            <w:r w:rsidRPr="00BA1A17">
              <w:rPr>
                <w:rFonts w:cs="Arial"/>
                <w:color w:val="000000"/>
                <w:sz w:val="20"/>
                <w:szCs w:val="20"/>
                <w:shd w:val="clear" w:color="auto" w:fill="FFFFFF"/>
              </w:rPr>
              <w:t xml:space="preserve"> richtig aussehen könnte</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0329E" w14:textId="3F057ABE" w:rsidR="007938A3" w:rsidRPr="00BA1A17" w:rsidRDefault="00BA1A17" w:rsidP="0057494E">
            <w:pPr>
              <w:spacing w:after="0" w:line="240" w:lineRule="auto"/>
              <w:rPr>
                <w:rFonts w:eastAsia="Times New Roman" w:cs="Arial"/>
                <w:sz w:val="20"/>
                <w:szCs w:val="20"/>
                <w:lang w:eastAsia="de-CH"/>
              </w:rPr>
            </w:pPr>
            <w:r w:rsidRPr="00BA1A17">
              <w:rPr>
                <w:rFonts w:eastAsia="Times New Roman" w:cs="Arial"/>
                <w:sz w:val="20"/>
                <w:szCs w:val="20"/>
                <w:lang w:eastAsia="de-CH"/>
              </w:rPr>
              <w:t>-</w:t>
            </w: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2CDB6" w14:textId="50429EB8" w:rsidR="007938A3" w:rsidRPr="00BA1A17" w:rsidRDefault="00BA1A17" w:rsidP="0057494E">
            <w:pPr>
              <w:spacing w:after="0" w:line="240" w:lineRule="auto"/>
              <w:rPr>
                <w:rFonts w:eastAsia="Times New Roman" w:cs="Arial"/>
                <w:sz w:val="20"/>
                <w:szCs w:val="20"/>
                <w:lang w:eastAsia="de-CH"/>
              </w:rPr>
            </w:pPr>
            <w:r w:rsidRPr="00BA1A17">
              <w:rPr>
                <w:rFonts w:eastAsia="Times New Roman" w:cs="Arial"/>
                <w:sz w:val="20"/>
                <w:szCs w:val="20"/>
                <w:lang w:eastAsia="de-CH"/>
              </w:rPr>
              <w:t>-</w:t>
            </w:r>
          </w:p>
        </w:tc>
      </w:tr>
      <w:tr w:rsidR="00BA1A17" w:rsidRPr="00D814C6" w14:paraId="585552AE" w14:textId="77777777" w:rsidTr="0057494E">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42529" w14:textId="32B69F70" w:rsidR="00BA1A17" w:rsidRPr="00BA1A17" w:rsidRDefault="00BA1A17" w:rsidP="0057494E">
            <w:pPr>
              <w:spacing w:after="0" w:line="240" w:lineRule="auto"/>
              <w:rPr>
                <w:rFonts w:cs="Arial"/>
                <w:color w:val="000000"/>
                <w:sz w:val="20"/>
                <w:szCs w:val="20"/>
                <w:shd w:val="clear" w:color="auto" w:fill="FFFFFF"/>
              </w:rPr>
            </w:pPr>
            <w:r w:rsidRPr="00BA1A17">
              <w:rPr>
                <w:rFonts w:cs="Arial"/>
                <w:color w:val="000000"/>
                <w:sz w:val="20"/>
                <w:szCs w:val="20"/>
                <w:shd w:val="clear" w:color="auto" w:fill="FFFFFF"/>
              </w:rPr>
              <w:t>Titelbild gemacht für die Dokumentation</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282D7" w14:textId="109F1BFF" w:rsidR="00BA1A17" w:rsidRPr="00BA1A17" w:rsidRDefault="00BA1A17" w:rsidP="0057494E">
            <w:pPr>
              <w:spacing w:after="0" w:line="240" w:lineRule="auto"/>
              <w:rPr>
                <w:rFonts w:cs="Arial"/>
                <w:color w:val="000000"/>
                <w:sz w:val="20"/>
                <w:szCs w:val="20"/>
                <w:shd w:val="clear" w:color="auto" w:fill="FFFFFF"/>
              </w:rPr>
            </w:pPr>
            <w:r w:rsidRPr="00BA1A17">
              <w:rPr>
                <w:rFonts w:cs="Arial"/>
                <w:color w:val="000000"/>
                <w:sz w:val="20"/>
                <w:szCs w:val="20"/>
                <w:shd w:val="clear" w:color="auto" w:fill="FFFFFF"/>
              </w:rPr>
              <w:t>Ein gutes Titelbild erstellt für unsere Lerndokumentation</w:t>
            </w: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25023" w14:textId="532F60E7" w:rsidR="00BA1A17" w:rsidRPr="00BA1A17" w:rsidRDefault="00BA1A17" w:rsidP="0057494E">
            <w:pPr>
              <w:spacing w:after="0" w:line="240" w:lineRule="auto"/>
              <w:rPr>
                <w:rFonts w:cs="Arial"/>
                <w:color w:val="000000"/>
                <w:sz w:val="20"/>
                <w:szCs w:val="20"/>
                <w:shd w:val="clear" w:color="auto" w:fill="FFFFFF"/>
              </w:rPr>
            </w:pPr>
            <w:r w:rsidRPr="00BA1A17">
              <w:rPr>
                <w:rFonts w:cs="Arial"/>
                <w:color w:val="000000"/>
                <w:sz w:val="20"/>
                <w:szCs w:val="20"/>
                <w:shd w:val="clear" w:color="auto" w:fill="FFFFFF"/>
              </w:rPr>
              <w:t>Ein schönes Bild machen und leicht mit Photoshop bearbeiten.</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491A1" w14:textId="77777777" w:rsidR="00BA1A17" w:rsidRPr="00BA1A17" w:rsidRDefault="00BA1A17" w:rsidP="00BA1A17">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Das Bild war zuerst zu lange und zu wenig breit.</w:t>
            </w:r>
          </w:p>
          <w:p w14:paraId="2D73DB1B" w14:textId="77777777" w:rsidR="00BA1A17" w:rsidRPr="00BA1A17" w:rsidRDefault="00BA1A17" w:rsidP="00BA1A17">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Wir machten anschliessend ein Quadrat Bild</w:t>
            </w:r>
          </w:p>
          <w:p w14:paraId="64694D57" w14:textId="77777777" w:rsidR="00BA1A17" w:rsidRPr="00BA1A17" w:rsidRDefault="00BA1A17" w:rsidP="0057494E">
            <w:pPr>
              <w:spacing w:after="0" w:line="240" w:lineRule="auto"/>
              <w:rPr>
                <w:rFonts w:eastAsia="Times New Roman" w:cs="Arial"/>
                <w:sz w:val="20"/>
                <w:szCs w:val="20"/>
                <w:lang w:eastAsia="de-CH"/>
              </w:rPr>
            </w:pP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901C2" w14:textId="50A959F9" w:rsidR="00BA1A17" w:rsidRPr="00BA1A17" w:rsidRDefault="00BA1A17" w:rsidP="0057494E">
            <w:pPr>
              <w:spacing w:after="0" w:line="240" w:lineRule="auto"/>
              <w:rPr>
                <w:rFonts w:eastAsia="Times New Roman" w:cs="Arial"/>
                <w:sz w:val="20"/>
                <w:szCs w:val="20"/>
                <w:lang w:eastAsia="de-CH"/>
              </w:rPr>
            </w:pPr>
            <w:r w:rsidRPr="00BA1A17">
              <w:rPr>
                <w:rFonts w:eastAsia="Times New Roman" w:cs="Arial"/>
                <w:sz w:val="20"/>
                <w:szCs w:val="20"/>
                <w:lang w:eastAsia="de-CH"/>
              </w:rPr>
              <w:t>-</w:t>
            </w:r>
          </w:p>
        </w:tc>
      </w:tr>
    </w:tbl>
    <w:p w14:paraId="663B33DF" w14:textId="6327D8A6" w:rsidR="007938A3" w:rsidRDefault="007938A3" w:rsidP="00092D80">
      <w:pPr>
        <w:pStyle w:val="berschrift2"/>
      </w:pPr>
      <w:bookmarkStart w:id="70" w:name="_Toc40881877"/>
      <w:r>
        <w:t>20.05.2020</w:t>
      </w:r>
      <w:bookmarkEnd w:id="70"/>
    </w:p>
    <w:p w14:paraId="45040E98" w14:textId="2F2DB31F" w:rsidR="003F3217" w:rsidRDefault="003F3217" w:rsidP="003F3217">
      <w:pPr>
        <w:pStyle w:val="Beschriftung"/>
        <w:keepNext/>
      </w:pPr>
      <w:bookmarkStart w:id="71" w:name="_Toc40877728"/>
      <w:r>
        <w:t xml:space="preserve">Tabelle </w:t>
      </w:r>
      <w:r w:rsidR="006C6C1D">
        <w:fldChar w:fldCharType="begin"/>
      </w:r>
      <w:r w:rsidR="006C6C1D">
        <w:instrText xml:space="preserve"> SEQ Tabelle \* ARABIC </w:instrText>
      </w:r>
      <w:r w:rsidR="006C6C1D">
        <w:fldChar w:fldCharType="separate"/>
      </w:r>
      <w:r w:rsidR="00304589">
        <w:rPr>
          <w:noProof/>
        </w:rPr>
        <w:t>35</w:t>
      </w:r>
      <w:r w:rsidR="006C6C1D">
        <w:rPr>
          <w:noProof/>
        </w:rPr>
        <w:fldChar w:fldCharType="end"/>
      </w:r>
      <w:r>
        <w:t>: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20</w:t>
      </w:r>
      <w:r w:rsidRPr="00F177B7">
        <w:t>.05.2020</w:t>
      </w:r>
      <w:bookmarkEnd w:id="71"/>
    </w:p>
    <w:tbl>
      <w:tblPr>
        <w:tblW w:w="9090" w:type="dxa"/>
        <w:tblCellMar>
          <w:top w:w="15" w:type="dxa"/>
          <w:left w:w="15" w:type="dxa"/>
          <w:bottom w:w="15" w:type="dxa"/>
          <w:right w:w="15" w:type="dxa"/>
        </w:tblCellMar>
        <w:tblLook w:val="04A0" w:firstRow="1" w:lastRow="0" w:firstColumn="1" w:lastColumn="0" w:noHBand="0" w:noVBand="1"/>
      </w:tblPr>
      <w:tblGrid>
        <w:gridCol w:w="2244"/>
        <w:gridCol w:w="2002"/>
        <w:gridCol w:w="1889"/>
        <w:gridCol w:w="1932"/>
        <w:gridCol w:w="1023"/>
      </w:tblGrid>
      <w:tr w:rsidR="007938A3" w:rsidRPr="00D814C6" w14:paraId="26E081D3" w14:textId="77777777" w:rsidTr="0057494E">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605F"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Tätigkeiten</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DE03F"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Erledigte Arbeiten</w:t>
            </w: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0B286"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Erfolge &amp; neu gelernt</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D65CC"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Aufgetretene Probleme</w:t>
            </w: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6EF8A" w14:textId="77777777" w:rsidR="007938A3" w:rsidRPr="00D814C6" w:rsidRDefault="007938A3" w:rsidP="0057494E">
            <w:pPr>
              <w:spacing w:after="0" w:line="240" w:lineRule="auto"/>
              <w:rPr>
                <w:rFonts w:eastAsia="Times New Roman" w:cs="Arial"/>
                <w:sz w:val="20"/>
                <w:szCs w:val="20"/>
                <w:lang w:eastAsia="de-CH"/>
              </w:rPr>
            </w:pPr>
            <w:r w:rsidRPr="00D814C6">
              <w:rPr>
                <w:rFonts w:eastAsia="Times New Roman" w:cs="Arial"/>
                <w:b/>
                <w:bCs/>
                <w:color w:val="000000"/>
                <w:sz w:val="20"/>
                <w:szCs w:val="20"/>
                <w:lang w:eastAsia="de-CH"/>
              </w:rPr>
              <w:t>Genutzte Quellen</w:t>
            </w:r>
          </w:p>
        </w:tc>
      </w:tr>
      <w:tr w:rsidR="007E4135" w:rsidRPr="00D814C6" w14:paraId="5EBD8C1A" w14:textId="77777777" w:rsidTr="0057494E">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86D3A" w14:textId="77777777" w:rsidR="007E4135" w:rsidRPr="00BA1A17" w:rsidRDefault="007E4135" w:rsidP="007E4135">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Überarbeiten der Lerndoku</w:t>
            </w:r>
            <w:r>
              <w:rPr>
                <w:rStyle w:val="c3"/>
                <w:rFonts w:ascii="Arial" w:eastAsiaTheme="majorEastAsia" w:hAnsi="Arial" w:cs="Arial"/>
                <w:color w:val="000000"/>
                <w:sz w:val="20"/>
                <w:szCs w:val="20"/>
              </w:rPr>
              <w:t>mentation</w:t>
            </w:r>
          </w:p>
          <w:p w14:paraId="2D031AEB" w14:textId="77777777" w:rsidR="007E4135" w:rsidRPr="00BA1A17" w:rsidRDefault="007E4135" w:rsidP="007E4135">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Struktur angepasst in der Lerndoku</w:t>
            </w:r>
            <w:r>
              <w:rPr>
                <w:rStyle w:val="c3"/>
                <w:rFonts w:ascii="Arial" w:eastAsiaTheme="majorEastAsia" w:hAnsi="Arial" w:cs="Arial"/>
                <w:color w:val="000000"/>
                <w:sz w:val="20"/>
                <w:szCs w:val="20"/>
              </w:rPr>
              <w:t>mentation</w:t>
            </w:r>
          </w:p>
          <w:p w14:paraId="0DE1411D" w14:textId="77777777" w:rsidR="007E4135" w:rsidRPr="00D814C6" w:rsidRDefault="007E4135" w:rsidP="007E4135">
            <w:pPr>
              <w:spacing w:after="0" w:line="240" w:lineRule="auto"/>
              <w:rPr>
                <w:rFonts w:eastAsia="Times New Roman" w:cs="Arial"/>
                <w:sz w:val="20"/>
                <w:szCs w:val="20"/>
                <w:lang w:eastAsia="de-CH"/>
              </w:rPr>
            </w:pP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82D5" w14:textId="77777777" w:rsidR="007E4135" w:rsidRPr="00BA1A17" w:rsidRDefault="007E4135" w:rsidP="007E4135">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Lerndokumentation teilweise überarbeitet</w:t>
            </w:r>
          </w:p>
          <w:p w14:paraId="25A420F0" w14:textId="77777777" w:rsidR="007E4135" w:rsidRPr="00BA1A17" w:rsidRDefault="007E4135" w:rsidP="007E4135">
            <w:pPr>
              <w:pStyle w:val="c0"/>
              <w:shd w:val="clear" w:color="auto" w:fill="FFFFFF"/>
              <w:spacing w:before="0" w:beforeAutospacing="0" w:after="0" w:afterAutospacing="0"/>
              <w:rPr>
                <w:rFonts w:ascii="Arial" w:hAnsi="Arial" w:cs="Arial"/>
                <w:color w:val="000000"/>
                <w:sz w:val="20"/>
                <w:szCs w:val="20"/>
              </w:rPr>
            </w:pPr>
            <w:r w:rsidRPr="00BA1A17">
              <w:rPr>
                <w:rStyle w:val="c3"/>
                <w:rFonts w:ascii="Arial" w:eastAsiaTheme="majorEastAsia" w:hAnsi="Arial" w:cs="Arial"/>
                <w:color w:val="000000"/>
                <w:sz w:val="20"/>
                <w:szCs w:val="20"/>
              </w:rPr>
              <w:t>Testfälle erstellt</w:t>
            </w:r>
          </w:p>
          <w:p w14:paraId="158BB7A0" w14:textId="77777777" w:rsidR="007E4135" w:rsidRPr="00D814C6" w:rsidRDefault="007E4135" w:rsidP="007E4135">
            <w:pPr>
              <w:spacing w:after="0" w:line="240" w:lineRule="auto"/>
              <w:rPr>
                <w:rFonts w:eastAsia="Times New Roman" w:cs="Arial"/>
                <w:sz w:val="20"/>
                <w:szCs w:val="20"/>
                <w:lang w:eastAsia="de-CH"/>
              </w:rPr>
            </w:pP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0308B" w14:textId="24905EE5" w:rsidR="007E4135" w:rsidRPr="00D814C6" w:rsidRDefault="007E4135" w:rsidP="007E4135">
            <w:pPr>
              <w:spacing w:after="0" w:line="240" w:lineRule="auto"/>
              <w:rPr>
                <w:rFonts w:eastAsia="Times New Roman" w:cs="Arial"/>
                <w:sz w:val="20"/>
                <w:szCs w:val="20"/>
                <w:lang w:eastAsia="de-CH"/>
              </w:rPr>
            </w:pPr>
            <w:r w:rsidRPr="00BA1A17">
              <w:rPr>
                <w:rFonts w:cs="Arial"/>
                <w:color w:val="000000"/>
                <w:sz w:val="20"/>
                <w:szCs w:val="20"/>
                <w:shd w:val="clear" w:color="auto" w:fill="FFFFFF"/>
              </w:rPr>
              <w:t>Wie eine saubere IPA Doku aufgebaut ist</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31FEA" w14:textId="51954A83" w:rsidR="007E4135" w:rsidRPr="00D814C6" w:rsidRDefault="007E4135" w:rsidP="007E4135">
            <w:pPr>
              <w:spacing w:after="0" w:line="240" w:lineRule="auto"/>
              <w:rPr>
                <w:rFonts w:eastAsia="Times New Roman" w:cs="Arial"/>
                <w:sz w:val="20"/>
                <w:szCs w:val="20"/>
                <w:lang w:eastAsia="de-CH"/>
              </w:rPr>
            </w:pPr>
            <w:r w:rsidRPr="00BA1A17">
              <w:rPr>
                <w:rFonts w:cs="Arial"/>
                <w:color w:val="000000"/>
                <w:sz w:val="20"/>
                <w:szCs w:val="20"/>
                <w:shd w:val="clear" w:color="auto" w:fill="FFFFFF"/>
              </w:rPr>
              <w:t>keine Probleme aufgetreten</w:t>
            </w: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BF833" w14:textId="67585CD4" w:rsidR="007E4135" w:rsidRPr="00D814C6" w:rsidRDefault="007E4135" w:rsidP="007E4135">
            <w:pPr>
              <w:spacing w:after="0" w:line="240" w:lineRule="auto"/>
              <w:rPr>
                <w:rFonts w:eastAsia="Times New Roman" w:cs="Arial"/>
                <w:sz w:val="20"/>
                <w:szCs w:val="20"/>
                <w:lang w:eastAsia="de-CH"/>
              </w:rPr>
            </w:pPr>
            <w:r w:rsidRPr="00BA1A17">
              <w:rPr>
                <w:rFonts w:eastAsia="Times New Roman" w:cs="Arial"/>
                <w:sz w:val="20"/>
                <w:szCs w:val="20"/>
                <w:lang w:eastAsia="de-CH"/>
              </w:rPr>
              <w:t>-</w:t>
            </w:r>
          </w:p>
        </w:tc>
      </w:tr>
      <w:tr w:rsidR="007938A3" w:rsidRPr="00D814C6" w14:paraId="1F3E4258" w14:textId="77777777" w:rsidTr="0057494E">
        <w:trPr>
          <w:trHeight w:val="207"/>
        </w:trPr>
        <w:tc>
          <w:tcPr>
            <w:tcW w:w="2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4978A" w14:textId="0ADA8F86" w:rsidR="007938A3" w:rsidRPr="00D814C6" w:rsidRDefault="007E4135" w:rsidP="0057494E">
            <w:pPr>
              <w:spacing w:after="0" w:line="240" w:lineRule="auto"/>
              <w:rPr>
                <w:rFonts w:eastAsia="Times New Roman" w:cs="Arial"/>
                <w:sz w:val="20"/>
                <w:szCs w:val="20"/>
                <w:lang w:eastAsia="de-CH"/>
              </w:rPr>
            </w:pPr>
            <w:r>
              <w:rPr>
                <w:rFonts w:eastAsia="Times New Roman" w:cs="Arial"/>
                <w:sz w:val="20"/>
                <w:szCs w:val="20"/>
                <w:lang w:eastAsia="de-CH"/>
              </w:rPr>
              <w:t>Dokumentation abgeben</w:t>
            </w:r>
          </w:p>
        </w:tc>
        <w:tc>
          <w:tcPr>
            <w:tcW w:w="2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657A9" w14:textId="212B9366" w:rsidR="007938A3" w:rsidRPr="00D814C6" w:rsidRDefault="007E4135" w:rsidP="0057494E">
            <w:pPr>
              <w:spacing w:after="0" w:line="240" w:lineRule="auto"/>
              <w:rPr>
                <w:rFonts w:eastAsia="Times New Roman" w:cs="Arial"/>
                <w:sz w:val="20"/>
                <w:szCs w:val="20"/>
                <w:lang w:eastAsia="de-CH"/>
              </w:rPr>
            </w:pPr>
            <w:r>
              <w:rPr>
                <w:rFonts w:eastAsia="Times New Roman" w:cs="Arial"/>
                <w:sz w:val="20"/>
                <w:szCs w:val="20"/>
                <w:lang w:eastAsia="de-CH"/>
              </w:rPr>
              <w:t>Dokumentation abgegeben</w:t>
            </w:r>
          </w:p>
        </w:tc>
        <w:tc>
          <w:tcPr>
            <w:tcW w:w="1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AFA8" w14:textId="5709FCF1" w:rsidR="007938A3" w:rsidRPr="00D814C6" w:rsidRDefault="007E4135" w:rsidP="0057494E">
            <w:pPr>
              <w:spacing w:after="0" w:line="240" w:lineRule="auto"/>
              <w:rPr>
                <w:rFonts w:eastAsia="Times New Roman" w:cs="Arial"/>
                <w:sz w:val="20"/>
                <w:szCs w:val="20"/>
                <w:lang w:eastAsia="de-CH"/>
              </w:rPr>
            </w:pPr>
            <w:r>
              <w:rPr>
                <w:rFonts w:eastAsia="Times New Roman" w:cs="Arial"/>
                <w:sz w:val="20"/>
                <w:szCs w:val="20"/>
                <w:lang w:eastAsia="de-CH"/>
              </w:rPr>
              <w:t>-</w:t>
            </w:r>
          </w:p>
        </w:tc>
        <w:tc>
          <w:tcPr>
            <w:tcW w:w="19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A1E2" w14:textId="07EE2247" w:rsidR="007938A3" w:rsidRPr="00D814C6" w:rsidRDefault="007E4135" w:rsidP="0057494E">
            <w:pPr>
              <w:spacing w:after="0" w:line="240" w:lineRule="auto"/>
              <w:rPr>
                <w:rFonts w:eastAsia="Times New Roman" w:cs="Arial"/>
                <w:sz w:val="20"/>
                <w:szCs w:val="20"/>
                <w:lang w:eastAsia="de-CH"/>
              </w:rPr>
            </w:pPr>
            <w:r>
              <w:rPr>
                <w:rFonts w:eastAsia="Times New Roman" w:cs="Arial"/>
                <w:sz w:val="20"/>
                <w:szCs w:val="20"/>
                <w:lang w:eastAsia="de-CH"/>
              </w:rPr>
              <w:t>-</w:t>
            </w:r>
          </w:p>
        </w:tc>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63D9" w14:textId="6EB4CDA6" w:rsidR="007938A3" w:rsidRPr="00D814C6" w:rsidRDefault="007E4135" w:rsidP="0057494E">
            <w:pPr>
              <w:spacing w:after="0" w:line="240" w:lineRule="auto"/>
              <w:rPr>
                <w:rFonts w:eastAsia="Times New Roman" w:cs="Arial"/>
                <w:sz w:val="20"/>
                <w:szCs w:val="20"/>
                <w:lang w:eastAsia="de-CH"/>
              </w:rPr>
            </w:pPr>
            <w:r>
              <w:rPr>
                <w:rFonts w:eastAsia="Times New Roman" w:cs="Arial"/>
                <w:sz w:val="20"/>
                <w:szCs w:val="20"/>
                <w:lang w:eastAsia="de-CH"/>
              </w:rPr>
              <w:t>-</w:t>
            </w:r>
          </w:p>
        </w:tc>
      </w:tr>
    </w:tbl>
    <w:p w14:paraId="0AAF4B19" w14:textId="77777777" w:rsidR="007938A3" w:rsidRPr="007938A3" w:rsidRDefault="007938A3" w:rsidP="007938A3"/>
    <w:p w14:paraId="17DFE0F4" w14:textId="2932EA93" w:rsidR="00D51CD0" w:rsidRDefault="00D51CD0" w:rsidP="00D51CD0">
      <w:pPr>
        <w:pStyle w:val="berschrift1"/>
      </w:pPr>
      <w:bookmarkStart w:id="72" w:name="_Toc37051462"/>
      <w:bookmarkStart w:id="73" w:name="_Toc37053035"/>
      <w:bookmarkStart w:id="74" w:name="_Toc37053291"/>
      <w:bookmarkStart w:id="75" w:name="_Toc40881878"/>
      <w:r>
        <w:lastRenderedPageBreak/>
        <w:t>Zeitplan</w:t>
      </w:r>
      <w:bookmarkEnd w:id="72"/>
      <w:bookmarkEnd w:id="73"/>
      <w:bookmarkEnd w:id="74"/>
      <w:bookmarkEnd w:id="75"/>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p>
    <w:p w14:paraId="02C5A4A5" w14:textId="1CD318E0" w:rsidR="00D51CD0" w:rsidRPr="00AB3CC5" w:rsidRDefault="00D51CD0" w:rsidP="00D51CD0">
      <w:pPr>
        <w:rPr>
          <w:i/>
        </w:rPr>
      </w:pPr>
      <w:r w:rsidRPr="00AB3CC5">
        <w:rPr>
          <w:i/>
        </w:rPr>
        <w:t>Zum Zeitplan</w:t>
      </w:r>
      <w:r w:rsidR="004B24C2">
        <w:rPr>
          <w:i/>
        </w:rPr>
        <w:fldChar w:fldCharType="begin"/>
      </w:r>
      <w:r w:rsidR="004B24C2">
        <w:instrText xml:space="preserve"> XE "</w:instrText>
      </w:r>
      <w:r w:rsidR="004B24C2" w:rsidRPr="008D6842">
        <w:instrText>Zeitplan</w:instrText>
      </w:r>
      <w:r w:rsidR="004B24C2">
        <w:instrText xml:space="preserve">" </w:instrText>
      </w:r>
      <w:r w:rsidR="004B24C2">
        <w:rPr>
          <w:i/>
        </w:rPr>
        <w:fldChar w:fldCharType="end"/>
      </w:r>
      <w:r w:rsidRPr="00AB3CC5">
        <w:rPr>
          <w:i/>
        </w:rPr>
        <w:t xml:space="preserve">: </w:t>
      </w:r>
      <w:hyperlink r:id="rId32" w:history="1">
        <w:r w:rsidRPr="00F518BE">
          <w:rPr>
            <w:rStyle w:val="Hyperlink"/>
            <w:i/>
          </w:rPr>
          <w:t>Zeitplan</w:t>
        </w:r>
      </w:hyperlink>
    </w:p>
    <w:p w14:paraId="734A03AA" w14:textId="3F11C315" w:rsidR="00D51CD0" w:rsidRDefault="00D51CD0" w:rsidP="00D51CD0">
      <w:r>
        <w:t>Der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t xml:space="preserve"> wurde am 26.03.202-0 erstellt. Alles was vorher geschah, steht jeweils in den Arbeitsjournalen!</w:t>
      </w:r>
    </w:p>
    <w:p w14:paraId="797B73AA" w14:textId="1B3D6EE0" w:rsidR="00D51CD0" w:rsidRDefault="00D51CD0" w:rsidP="00D51CD0">
      <w:r>
        <w:t>Realisieren</w:t>
      </w:r>
      <w:r w:rsidR="004B24C2">
        <w:fldChar w:fldCharType="begin"/>
      </w:r>
      <w:r w:rsidR="004B24C2">
        <w:instrText xml:space="preserve"> XE "</w:instrText>
      </w:r>
      <w:r w:rsidR="004B24C2" w:rsidRPr="00214401">
        <w:instrText>Realisieren</w:instrText>
      </w:r>
      <w:r w:rsidR="004B24C2">
        <w:instrText xml:space="preserve">" </w:instrText>
      </w:r>
      <w:r w:rsidR="004B24C2">
        <w:fldChar w:fldCharType="end"/>
      </w:r>
      <w:r>
        <w:t>, Kontrollieren</w:t>
      </w:r>
      <w:r w:rsidR="004B24C2">
        <w:fldChar w:fldCharType="begin"/>
      </w:r>
      <w:r w:rsidR="004B24C2">
        <w:instrText xml:space="preserve"> XE "</w:instrText>
      </w:r>
      <w:r w:rsidR="004B24C2" w:rsidRPr="00457189">
        <w:instrText>Kontrollieren</w:instrText>
      </w:r>
      <w:r w:rsidR="004B24C2">
        <w:instrText xml:space="preserve">" </w:instrText>
      </w:r>
      <w:r w:rsidR="004B24C2">
        <w:fldChar w:fldCharType="end"/>
      </w:r>
      <w:r>
        <w:t xml:space="preserve"> und Auswerten</w:t>
      </w:r>
      <w:r w:rsidR="004B24C2">
        <w:fldChar w:fldCharType="begin"/>
      </w:r>
      <w:r w:rsidR="004B24C2">
        <w:instrText xml:space="preserve"> XE "</w:instrText>
      </w:r>
      <w:r w:rsidR="004B24C2" w:rsidRPr="00EA3678">
        <w:rPr>
          <w:lang w:val="de-DE"/>
        </w:rPr>
        <w:instrText>Auswerten</w:instrText>
      </w:r>
      <w:r w:rsidR="004B24C2">
        <w:instrText xml:space="preserve">" </w:instrText>
      </w:r>
      <w:r w:rsidR="004B24C2">
        <w:fldChar w:fldCharType="end"/>
      </w:r>
      <w:r>
        <w:t xml:space="preserve"> sind wichtige Bestandteile von dem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t>. Dadurch haben wir in den Zeitplan implementiert. Es gibt auch noch andere Titel wie Dokumentieren und Anderes. Diese Titel sind dann unterteilt worden.</w:t>
      </w:r>
    </w:p>
    <w:p w14:paraId="101128B0" w14:textId="43AEA0ED" w:rsidR="00D51CD0" w:rsidRDefault="00D51CD0" w:rsidP="00D51CD0">
      <w:r>
        <w:t>Bei Realisieren</w:t>
      </w:r>
      <w:r w:rsidR="004B24C2">
        <w:fldChar w:fldCharType="begin"/>
      </w:r>
      <w:r w:rsidR="004B24C2">
        <w:instrText xml:space="preserve"> XE "</w:instrText>
      </w:r>
      <w:r w:rsidR="004B24C2" w:rsidRPr="00214401">
        <w:instrText>Realisieren</w:instrText>
      </w:r>
      <w:r w:rsidR="004B24C2">
        <w:instrText xml:space="preserve">" </w:instrText>
      </w:r>
      <w:r w:rsidR="004B24C2">
        <w:fldChar w:fldCharType="end"/>
      </w:r>
      <w:r>
        <w:t xml:space="preserve"> sind alle Punkte aufgelistet, welche wir umsetzen müssen, beziehungsweise welche Punkte noch gemacht werden müssen. Das Realisieren braucht in unserem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t xml:space="preserve"> mit Abstand am längsten von den anderen Titeln.</w:t>
      </w:r>
    </w:p>
    <w:p w14:paraId="7D529903" w14:textId="1E4CACA0" w:rsidR="00D51CD0" w:rsidRDefault="00D51CD0" w:rsidP="00D51CD0">
      <w:r>
        <w:t>Bei Kontrollieren</w:t>
      </w:r>
      <w:r w:rsidR="004B24C2">
        <w:fldChar w:fldCharType="begin"/>
      </w:r>
      <w:r w:rsidR="004B24C2">
        <w:instrText xml:space="preserve"> XE "</w:instrText>
      </w:r>
      <w:r w:rsidR="004B24C2" w:rsidRPr="00457189">
        <w:instrText>Kontrollieren</w:instrText>
      </w:r>
      <w:r w:rsidR="004B24C2">
        <w:instrText xml:space="preserve">" </w:instrText>
      </w:r>
      <w:r w:rsidR="004B24C2">
        <w:fldChar w:fldCharType="end"/>
      </w:r>
      <w:r>
        <w:t xml:space="preserve"> sind es meist dieselben Inhalte wie schon beim Realisieren</w:t>
      </w:r>
      <w:r w:rsidR="004B24C2">
        <w:fldChar w:fldCharType="begin"/>
      </w:r>
      <w:r w:rsidR="004B24C2">
        <w:instrText xml:space="preserve"> XE "</w:instrText>
      </w:r>
      <w:r w:rsidR="004B24C2" w:rsidRPr="00214401">
        <w:instrText>Realisieren</w:instrText>
      </w:r>
      <w:r w:rsidR="004B24C2">
        <w:instrText xml:space="preserve">" </w:instrText>
      </w:r>
      <w:r w:rsidR="004B24C2">
        <w:fldChar w:fldCharType="end"/>
      </w:r>
      <w:r>
        <w:t>. Ausserdem gibt es noch Punkte wie Lerndokumentation und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überprüfen, weil dies schliesslich auch überprüft werden muss.</w:t>
      </w:r>
    </w:p>
    <w:p w14:paraId="64C50751" w14:textId="58299862" w:rsidR="00D51CD0" w:rsidRDefault="00D51CD0" w:rsidP="00D51CD0">
      <w:r>
        <w:t>Beim dem Titel Auswerten</w:t>
      </w:r>
      <w:r w:rsidR="004B24C2">
        <w:fldChar w:fldCharType="begin"/>
      </w:r>
      <w:r w:rsidR="004B24C2">
        <w:instrText xml:space="preserve"> XE "</w:instrText>
      </w:r>
      <w:r w:rsidR="004B24C2" w:rsidRPr="00EA3678">
        <w:rPr>
          <w:lang w:val="de-DE"/>
        </w:rPr>
        <w:instrText>Auswerten</w:instrText>
      </w:r>
      <w:r w:rsidR="004B24C2">
        <w:instrText xml:space="preserve">" </w:instrText>
      </w:r>
      <w:r w:rsidR="004B24C2">
        <w:fldChar w:fldCharType="end"/>
      </w:r>
      <w:r>
        <w:t xml:space="preserve"> steht vor allem die Reflexion im Vordergrund. Dazu gehören die Inhalte, wie zum Beispiel ob wir unsere Ziele erreicht haben aber auch Verbesserungsideen.</w:t>
      </w:r>
    </w:p>
    <w:p w14:paraId="75B698BF" w14:textId="534C6326" w:rsidR="00D51CD0" w:rsidRDefault="00D51CD0" w:rsidP="00D51CD0">
      <w:r>
        <w:t>Zum Dokumentieren gehören das Arbeitsjournal</w:t>
      </w:r>
      <w:r w:rsidR="004B24C2">
        <w:fldChar w:fldCharType="begin"/>
      </w:r>
      <w:r w:rsidR="004B24C2">
        <w:instrText xml:space="preserve"> XE "</w:instrText>
      </w:r>
      <w:r w:rsidR="004B24C2" w:rsidRPr="00D45200">
        <w:instrText>Arbeitsjournal</w:instrText>
      </w:r>
      <w:r w:rsidR="004B24C2">
        <w:instrText xml:space="preserve">" </w:instrText>
      </w:r>
      <w:r w:rsidR="004B24C2">
        <w:fldChar w:fldCharType="end"/>
      </w:r>
      <w:r>
        <w:t xml:space="preserve"> und die Lerndokumentation, welche täglich gemacht werden müssen.</w:t>
      </w:r>
    </w:p>
    <w:p w14:paraId="095610F4" w14:textId="0291F7FC" w:rsidR="005132AC" w:rsidRDefault="00D51CD0" w:rsidP="00D51CD0">
      <w:r>
        <w:t>Bei Anderem kann man alles andere hineinschreiben, wie Sonstiges oder Besprechung von einem ÜK.</w:t>
      </w:r>
    </w:p>
    <w:p w14:paraId="34E32A88" w14:textId="2167CEE4" w:rsidR="00EA5779" w:rsidRDefault="00EA5779" w:rsidP="00D51CD0">
      <w:r>
        <w:rPr>
          <w:noProof/>
          <w:lang w:eastAsia="de-CH"/>
        </w:rPr>
        <w:drawing>
          <wp:inline distT="0" distB="0" distL="0" distR="0" wp14:anchorId="2678C6E3" wp14:editId="455873F8">
            <wp:extent cx="5760720" cy="2525395"/>
            <wp:effectExtent l="0" t="0" r="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525395"/>
                    </a:xfrm>
                    <a:prstGeom prst="rect">
                      <a:avLst/>
                    </a:prstGeom>
                  </pic:spPr>
                </pic:pic>
              </a:graphicData>
            </a:graphic>
          </wp:inline>
        </w:drawing>
      </w:r>
    </w:p>
    <w:p w14:paraId="298C1FF8" w14:textId="7079A388" w:rsidR="00F518BE" w:rsidRDefault="00092D80" w:rsidP="00BF0873">
      <w:pPr>
        <w:pStyle w:val="berschrift1"/>
      </w:pPr>
      <w:bookmarkStart w:id="76" w:name="_Toc40881879"/>
      <w:r>
        <w:lastRenderedPageBreak/>
        <w:t xml:space="preserve">Projektmethode </w:t>
      </w:r>
      <w:r w:rsidR="00F518BE">
        <w:t>IPERKA</w:t>
      </w:r>
      <w:bookmarkEnd w:id="76"/>
      <w:r w:rsidR="004B24C2">
        <w:fldChar w:fldCharType="begin"/>
      </w:r>
      <w:r w:rsidR="004B24C2">
        <w:instrText xml:space="preserve"> XE "</w:instrText>
      </w:r>
      <w:r w:rsidR="004B24C2" w:rsidRPr="00214ECD">
        <w:instrText>IPERKA</w:instrText>
      </w:r>
      <w:r w:rsidR="004B24C2">
        <w:instrText xml:space="preserve">" </w:instrText>
      </w:r>
      <w:r w:rsidR="004B24C2">
        <w:fldChar w:fldCharType="end"/>
      </w:r>
    </w:p>
    <w:p w14:paraId="569C1965" w14:textId="3C66C6AF" w:rsidR="00092D80" w:rsidRPr="002A3B91" w:rsidRDefault="00092D80" w:rsidP="00092D80">
      <w:pPr>
        <w:pStyle w:val="berschrift2"/>
        <w:rPr>
          <w:lang w:val="de-CH"/>
        </w:rPr>
      </w:pPr>
      <w:bookmarkStart w:id="77" w:name="_Toc40881880"/>
      <w:r w:rsidRPr="002A3B91">
        <w:rPr>
          <w:lang w:val="de-CH"/>
        </w:rPr>
        <w:t>Einleitung</w:t>
      </w:r>
      <w:bookmarkEnd w:id="77"/>
    </w:p>
    <w:p w14:paraId="4DE10B9A" w14:textId="0F61C385" w:rsidR="00092D80" w:rsidRPr="00092D80" w:rsidRDefault="00092D80" w:rsidP="00092D80">
      <w:r>
        <w:t xml:space="preserve">In diesem Projekt beschäftigen wir uns mit dem Thema </w:t>
      </w:r>
      <w:proofErr w:type="spellStart"/>
      <w:r>
        <w:t>Augmented</w:t>
      </w:r>
      <w:proofErr w:type="spellEnd"/>
      <w:r w:rsidR="00D8087C">
        <w:t xml:space="preserve"> Reality. Dieses bearbeiten wir mithilfe der IPERKA</w:t>
      </w:r>
      <w:r w:rsidR="004B24C2">
        <w:fldChar w:fldCharType="begin"/>
      </w:r>
      <w:r w:rsidR="004B24C2">
        <w:instrText xml:space="preserve"> XE "</w:instrText>
      </w:r>
      <w:r w:rsidR="004B24C2" w:rsidRPr="00214ECD">
        <w:instrText>IPERKA</w:instrText>
      </w:r>
      <w:r w:rsidR="004B24C2">
        <w:instrText xml:space="preserve">" </w:instrText>
      </w:r>
      <w:r w:rsidR="004B24C2">
        <w:fldChar w:fldCharType="end"/>
      </w:r>
      <w:r w:rsidR="00D8087C">
        <w:t>-Methode, damit eine gegliederte Struktur im Projektablauf ersichtlich ist.</w:t>
      </w:r>
      <w:r w:rsidR="00FE4D2E">
        <w:t xml:space="preserve"> Damit unsere IPERKA-Methode fertig ist brauchen wir die 6 folgenden Schritte oder wie sie auch genannt werden «Phasen».</w:t>
      </w:r>
    </w:p>
    <w:p w14:paraId="616A52CF" w14:textId="7D8B5DE8" w:rsidR="00092D80" w:rsidRDefault="00092D80" w:rsidP="00092D80">
      <w:pPr>
        <w:pStyle w:val="berschrift2"/>
      </w:pPr>
      <w:bookmarkStart w:id="78" w:name="_Toc40881881"/>
      <w:r w:rsidRPr="002A3B91">
        <w:rPr>
          <w:lang w:val="de-CH"/>
        </w:rPr>
        <w:t>Informieren</w:t>
      </w:r>
      <w:r w:rsidR="004B24C2">
        <w:rPr>
          <w:lang w:val="de-CH"/>
        </w:rPr>
        <w:fldChar w:fldCharType="begin"/>
      </w:r>
      <w:r w:rsidR="004B24C2">
        <w:instrText xml:space="preserve"> XE "</w:instrText>
      </w:r>
      <w:r w:rsidR="004B24C2" w:rsidRPr="00BC6716">
        <w:rPr>
          <w:lang w:val="de-CH"/>
        </w:rPr>
        <w:instrText>Informieren</w:instrText>
      </w:r>
      <w:r w:rsidR="004B24C2">
        <w:instrText xml:space="preserve">" </w:instrText>
      </w:r>
      <w:r w:rsidR="004B24C2">
        <w:rPr>
          <w:lang w:val="de-CH"/>
        </w:rPr>
        <w:fldChar w:fldCharType="end"/>
      </w:r>
      <w:r>
        <w:t>:</w:t>
      </w:r>
      <w:bookmarkEnd w:id="78"/>
    </w:p>
    <w:p w14:paraId="3AD75030" w14:textId="70320793" w:rsidR="00092D80" w:rsidRPr="002A3B91" w:rsidRDefault="00FE4D2E" w:rsidP="00092D80">
      <w:r>
        <w:t xml:space="preserve">Der Auftrag wird genau angeschaut und abgemacht wie man vorgehen möchten. </w:t>
      </w:r>
      <w:r w:rsidR="007615C9">
        <w:t>Auch werden allfällige Fragen beantwortet. Dies ist entscheidend um den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rsidR="007615C9">
        <w:t xml:space="preserve"> ordnungsgemäss zu erstellen.</w:t>
      </w:r>
    </w:p>
    <w:p w14:paraId="7C44CF34" w14:textId="56E0A2C9" w:rsidR="00092D80" w:rsidRDefault="00092D80" w:rsidP="00092D80">
      <w:pPr>
        <w:pStyle w:val="berschrift2"/>
      </w:pPr>
      <w:bookmarkStart w:id="79" w:name="_Toc40881882"/>
      <w:r w:rsidRPr="002A3B91">
        <w:rPr>
          <w:lang w:val="de-CH"/>
        </w:rPr>
        <w:t>Planen</w:t>
      </w:r>
      <w:r w:rsidR="004B24C2">
        <w:rPr>
          <w:lang w:val="de-CH"/>
        </w:rPr>
        <w:fldChar w:fldCharType="begin"/>
      </w:r>
      <w:r w:rsidR="004B24C2">
        <w:instrText xml:space="preserve"> XE "</w:instrText>
      </w:r>
      <w:r w:rsidR="004B24C2" w:rsidRPr="00DC1E9F">
        <w:rPr>
          <w:lang w:val="de-CH"/>
        </w:rPr>
        <w:instrText>Planen</w:instrText>
      </w:r>
      <w:r w:rsidR="004B24C2">
        <w:instrText xml:space="preserve">" </w:instrText>
      </w:r>
      <w:r w:rsidR="004B24C2">
        <w:rPr>
          <w:lang w:val="de-CH"/>
        </w:rPr>
        <w:fldChar w:fldCharType="end"/>
      </w:r>
      <w:r>
        <w:t>:</w:t>
      </w:r>
      <w:bookmarkEnd w:id="79"/>
    </w:p>
    <w:p w14:paraId="6152A829" w14:textId="0453972C" w:rsidR="00092D80" w:rsidRPr="002A3B91" w:rsidRDefault="007615C9" w:rsidP="00092D80">
      <w:r>
        <w:t>Für einen guten Projektablauf muss das Projekt schliesslich präzise geplant werden.</w:t>
      </w:r>
      <w:r w:rsidR="00CD6C79">
        <w:t xml:space="preserve"> Es wird besprochen was das Ziel ist.</w:t>
      </w:r>
      <w:r w:rsidR="00457DA3">
        <w:t xml:space="preserve"> Man schlägt auch verschieden Lösungsvarianten vor. Man plant auch, wie man das Projekt realisieren lässt.</w:t>
      </w:r>
    </w:p>
    <w:p w14:paraId="59CB95E6" w14:textId="3835F56A" w:rsidR="00092D80" w:rsidRDefault="00092D80" w:rsidP="00092D80">
      <w:pPr>
        <w:pStyle w:val="berschrift2"/>
      </w:pPr>
      <w:bookmarkStart w:id="80" w:name="_Toc40881883"/>
      <w:r w:rsidRPr="002A3B91">
        <w:rPr>
          <w:lang w:val="de-CH"/>
        </w:rPr>
        <w:t>Entscheiden</w:t>
      </w:r>
      <w:r w:rsidR="004B24C2">
        <w:rPr>
          <w:lang w:val="de-CH"/>
        </w:rPr>
        <w:fldChar w:fldCharType="begin"/>
      </w:r>
      <w:r w:rsidR="004B24C2">
        <w:instrText xml:space="preserve"> XE "</w:instrText>
      </w:r>
      <w:r w:rsidR="004B24C2" w:rsidRPr="00585168">
        <w:rPr>
          <w:lang w:val="de-CH"/>
        </w:rPr>
        <w:instrText>Entscheiden</w:instrText>
      </w:r>
      <w:r w:rsidR="004B24C2">
        <w:instrText xml:space="preserve">" </w:instrText>
      </w:r>
      <w:r w:rsidR="004B24C2">
        <w:rPr>
          <w:lang w:val="de-CH"/>
        </w:rPr>
        <w:fldChar w:fldCharType="end"/>
      </w:r>
      <w:r>
        <w:t>:</w:t>
      </w:r>
      <w:bookmarkEnd w:id="80"/>
    </w:p>
    <w:p w14:paraId="2EC4D25B" w14:textId="7A16F08E" w:rsidR="00092D80" w:rsidRPr="002A3B91" w:rsidRDefault="00457DA3" w:rsidP="00092D80">
      <w:r>
        <w:t>Beim Entscheiden</w:t>
      </w:r>
      <w:r w:rsidR="004B24C2">
        <w:fldChar w:fldCharType="begin"/>
      </w:r>
      <w:r w:rsidR="004B24C2">
        <w:instrText xml:space="preserve"> XE "</w:instrText>
      </w:r>
      <w:r w:rsidR="004B24C2" w:rsidRPr="00585168">
        <w:instrText>Entscheiden</w:instrText>
      </w:r>
      <w:r w:rsidR="004B24C2">
        <w:instrText xml:space="preserve">" </w:instrText>
      </w:r>
      <w:r w:rsidR="004B24C2">
        <w:fldChar w:fldCharType="end"/>
      </w:r>
      <w:r>
        <w:t xml:space="preserve"> </w:t>
      </w:r>
      <w:r w:rsidR="00391237">
        <w:t>vergleicht man die Varianten. Anschliessend entscheidet man sich für Lösung. Es wird auch entschieden, ob die Idee Sinn macht und wer für was verantwortlich ist.</w:t>
      </w:r>
      <w:r w:rsidR="001A2390">
        <w:t xml:space="preserve"> Man arbeitet genau nach dem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rsidR="001A2390">
        <w:t>.</w:t>
      </w:r>
    </w:p>
    <w:p w14:paraId="6FBDAA67" w14:textId="6AB5B77A" w:rsidR="00092D80" w:rsidRDefault="00092D80" w:rsidP="00092D80">
      <w:pPr>
        <w:pStyle w:val="berschrift2"/>
      </w:pPr>
      <w:bookmarkStart w:id="81" w:name="_Toc40881884"/>
      <w:r w:rsidRPr="002A3B91">
        <w:rPr>
          <w:lang w:val="de-CH"/>
        </w:rPr>
        <w:t>Realisieren</w:t>
      </w:r>
      <w:r w:rsidR="004B24C2">
        <w:rPr>
          <w:lang w:val="de-CH"/>
        </w:rPr>
        <w:fldChar w:fldCharType="begin"/>
      </w:r>
      <w:r w:rsidR="004B24C2">
        <w:instrText xml:space="preserve"> XE "</w:instrText>
      </w:r>
      <w:r w:rsidR="004B24C2" w:rsidRPr="00214401">
        <w:rPr>
          <w:lang w:val="de-CH"/>
        </w:rPr>
        <w:instrText>Realisieren</w:instrText>
      </w:r>
      <w:r w:rsidR="004B24C2">
        <w:instrText xml:space="preserve">" </w:instrText>
      </w:r>
      <w:r w:rsidR="004B24C2">
        <w:rPr>
          <w:lang w:val="de-CH"/>
        </w:rPr>
        <w:fldChar w:fldCharType="end"/>
      </w:r>
      <w:r>
        <w:t>:</w:t>
      </w:r>
      <w:bookmarkEnd w:id="81"/>
    </w:p>
    <w:p w14:paraId="6728A28B" w14:textId="389F5198" w:rsidR="00092D80" w:rsidRPr="002A3B91" w:rsidRDefault="00391237" w:rsidP="00092D80">
      <w:r>
        <w:t>Bei der Realisierung beginnt man mit der Umsetzung. Es wird auch überprüft, ob man im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t xml:space="preserve"> ist und die Arbeit gut erledigt wird.</w:t>
      </w:r>
    </w:p>
    <w:p w14:paraId="2C97FAFF" w14:textId="01CB0901" w:rsidR="00092D80" w:rsidRDefault="00092D80" w:rsidP="00092D80">
      <w:pPr>
        <w:pStyle w:val="berschrift2"/>
      </w:pPr>
      <w:bookmarkStart w:id="82" w:name="_Toc40881885"/>
      <w:r w:rsidRPr="002A3B91">
        <w:rPr>
          <w:lang w:val="de-CH"/>
        </w:rPr>
        <w:t>Kontrollieren</w:t>
      </w:r>
      <w:r w:rsidR="004B24C2">
        <w:rPr>
          <w:lang w:val="de-CH"/>
        </w:rPr>
        <w:fldChar w:fldCharType="begin"/>
      </w:r>
      <w:r w:rsidR="004B24C2">
        <w:instrText xml:space="preserve"> XE "</w:instrText>
      </w:r>
      <w:r w:rsidR="004B24C2" w:rsidRPr="00457189">
        <w:rPr>
          <w:lang w:val="de-CH"/>
        </w:rPr>
        <w:instrText>Kontrollieren</w:instrText>
      </w:r>
      <w:r w:rsidR="004B24C2">
        <w:instrText xml:space="preserve">" </w:instrText>
      </w:r>
      <w:r w:rsidR="004B24C2">
        <w:rPr>
          <w:lang w:val="de-CH"/>
        </w:rPr>
        <w:fldChar w:fldCharType="end"/>
      </w:r>
      <w:r>
        <w:t>:</w:t>
      </w:r>
      <w:bookmarkEnd w:id="82"/>
    </w:p>
    <w:p w14:paraId="25799264" w14:textId="3378A42E" w:rsidR="00391237" w:rsidRPr="002A3B91" w:rsidRDefault="00391237" w:rsidP="00391237">
      <w:pPr>
        <w:rPr>
          <w:lang w:val="de-DE"/>
        </w:rPr>
      </w:pPr>
      <w:r>
        <w:t>Die Resultate werden so getestet wie es im Testkonzept steht. Es wird aber erst kontrolliert, wenn die Entwicklung vollständig abgeschlossen ist.</w:t>
      </w:r>
    </w:p>
    <w:p w14:paraId="57664AEF" w14:textId="049A0DA3" w:rsidR="00092D80" w:rsidRDefault="00092D80" w:rsidP="00092D80">
      <w:pPr>
        <w:pStyle w:val="berschrift2"/>
      </w:pPr>
      <w:bookmarkStart w:id="83" w:name="_Toc40881886"/>
      <w:r w:rsidRPr="002A3B91">
        <w:rPr>
          <w:lang w:val="de-DE"/>
        </w:rPr>
        <w:t>Auswerten</w:t>
      </w:r>
      <w:r w:rsidR="004B24C2">
        <w:rPr>
          <w:lang w:val="de-DE"/>
        </w:rPr>
        <w:fldChar w:fldCharType="begin"/>
      </w:r>
      <w:r w:rsidR="004B24C2">
        <w:instrText xml:space="preserve"> XE "</w:instrText>
      </w:r>
      <w:r w:rsidR="004B24C2" w:rsidRPr="00EA3678">
        <w:rPr>
          <w:lang w:val="de-DE"/>
        </w:rPr>
        <w:instrText>Auswerten</w:instrText>
      </w:r>
      <w:r w:rsidR="004B24C2">
        <w:instrText xml:space="preserve">" </w:instrText>
      </w:r>
      <w:r w:rsidR="004B24C2">
        <w:rPr>
          <w:lang w:val="de-DE"/>
        </w:rPr>
        <w:fldChar w:fldCharType="end"/>
      </w:r>
      <w:r>
        <w:t>:</w:t>
      </w:r>
      <w:bookmarkEnd w:id="83"/>
    </w:p>
    <w:p w14:paraId="534C6D41" w14:textId="5F040FDB" w:rsidR="00092D80" w:rsidRPr="00FE4D2E" w:rsidRDefault="001A2390" w:rsidP="00FE4D2E">
      <w:pPr>
        <w:tabs>
          <w:tab w:val="left" w:pos="3331"/>
        </w:tabs>
      </w:pPr>
      <w:r>
        <w:t>Zum Schluss gibt es eine Reflexion über die erledigte Arbeit. Es werden alle Schritte untersucht und es wird geschaut was gut war und wo man Verbesserungen vornehmen könnte. Dies kann einem auch helfen für zukünftige Projekte.</w:t>
      </w:r>
    </w:p>
    <w:p w14:paraId="2B89022A" w14:textId="27302C83" w:rsidR="00F33DA8" w:rsidRDefault="00CA3CA8" w:rsidP="009362B4">
      <w:pPr>
        <w:pStyle w:val="berschrift1"/>
      </w:pPr>
      <w:bookmarkStart w:id="84" w:name="_Toc40881887"/>
      <w:r>
        <w:lastRenderedPageBreak/>
        <w:t>Informieren</w:t>
      </w:r>
      <w:bookmarkEnd w:id="84"/>
      <w:r w:rsidR="004B24C2">
        <w:fldChar w:fldCharType="begin"/>
      </w:r>
      <w:r w:rsidR="004B24C2">
        <w:instrText xml:space="preserve"> XE "</w:instrText>
      </w:r>
      <w:r w:rsidR="004B24C2" w:rsidRPr="00BC6716">
        <w:instrText>Informieren</w:instrText>
      </w:r>
      <w:r w:rsidR="004B24C2">
        <w:instrText xml:space="preserve">" </w:instrText>
      </w:r>
      <w:r w:rsidR="004B24C2">
        <w:fldChar w:fldCharType="end"/>
      </w:r>
    </w:p>
    <w:p w14:paraId="1A17918E" w14:textId="7DF694FA" w:rsidR="008A4645" w:rsidRDefault="008A4645" w:rsidP="008A4645">
      <w:r>
        <w:t>Das Informieren</w:t>
      </w:r>
      <w:r w:rsidR="004B24C2">
        <w:fldChar w:fldCharType="begin"/>
      </w:r>
      <w:r w:rsidR="004B24C2">
        <w:instrText xml:space="preserve"> XE "</w:instrText>
      </w:r>
      <w:r w:rsidR="004B24C2" w:rsidRPr="00BC6716">
        <w:instrText>Informieren</w:instrText>
      </w:r>
      <w:r w:rsidR="004B24C2">
        <w:instrText xml:space="preserve">" </w:instrText>
      </w:r>
      <w:r w:rsidR="004B24C2">
        <w:fldChar w:fldCharType="end"/>
      </w:r>
      <w:r>
        <w:t xml:space="preserve"> ist die erste Phase der IPERKA</w:t>
      </w:r>
      <w:r w:rsidR="004B24C2">
        <w:fldChar w:fldCharType="begin"/>
      </w:r>
      <w:r w:rsidR="004B24C2">
        <w:instrText xml:space="preserve"> XE "</w:instrText>
      </w:r>
      <w:r w:rsidR="004B24C2" w:rsidRPr="00214ECD">
        <w:instrText>IPERKA</w:instrText>
      </w:r>
      <w:r w:rsidR="004B24C2">
        <w:instrText xml:space="preserve">" </w:instrText>
      </w:r>
      <w:r w:rsidR="004B24C2">
        <w:fldChar w:fldCharType="end"/>
      </w:r>
      <w:r>
        <w:t>-Methode.</w:t>
      </w:r>
    </w:p>
    <w:p w14:paraId="4E5530FC" w14:textId="34CCB5E7" w:rsidR="008A4645" w:rsidRPr="002A3B91" w:rsidRDefault="008A4645" w:rsidP="008A4645">
      <w:r>
        <w:t>Das Klären von wichtigen Fragen und das genaue Durchlesen der Aufgabenstellung sind die wichtigsten Punkte beim Informieren</w:t>
      </w:r>
      <w:r w:rsidR="004B24C2">
        <w:fldChar w:fldCharType="begin"/>
      </w:r>
      <w:r w:rsidR="004B24C2">
        <w:instrText xml:space="preserve"> XE "</w:instrText>
      </w:r>
      <w:r w:rsidR="004B24C2" w:rsidRPr="00BC6716">
        <w:instrText>Informieren</w:instrText>
      </w:r>
      <w:r w:rsidR="004B24C2">
        <w:instrText xml:space="preserve">" </w:instrText>
      </w:r>
      <w:r w:rsidR="004B24C2">
        <w:fldChar w:fldCharType="end"/>
      </w:r>
      <w:r>
        <w:t>, ebenfalls kann es nie schaden sich schon im Voraus Gedanken über mögliche Probleme zu machen.</w:t>
      </w:r>
    </w:p>
    <w:p w14:paraId="6680C135" w14:textId="79708772" w:rsidR="008A4645" w:rsidRDefault="002041C0" w:rsidP="008A4645">
      <w:pPr>
        <w:pStyle w:val="berschrift2"/>
      </w:pPr>
      <w:bookmarkStart w:id="85" w:name="_Toc40881888"/>
      <w:r w:rsidRPr="002A3B91">
        <w:rPr>
          <w:lang w:val="de-CH"/>
        </w:rPr>
        <w:t>Auftragsbeschreibung</w:t>
      </w:r>
      <w:bookmarkEnd w:id="85"/>
    </w:p>
    <w:p w14:paraId="1567D420" w14:textId="6352D0C6" w:rsidR="008A4645" w:rsidRDefault="002041C0" w:rsidP="008A4645">
      <w:r>
        <w:t xml:space="preserve">Ziel unseres Projekts ist es eine AR-Website zu gestallten. Bei dieser AR-Website soll die Kamera eines Geräts aufgerufen werden. Mit der Kamera kann man anschliessend auf einen Marker zeigen. </w:t>
      </w:r>
      <w:r w:rsidR="00781BB6">
        <w:t>Vor diesem Marker kommt dann ein 3D-Objekt. Dieses kann sich auch bewegen, also animieren. Es gibt auch eingebundene Interaktionen</w:t>
      </w:r>
      <w:r w:rsidR="00DE08DF">
        <w:fldChar w:fldCharType="begin"/>
      </w:r>
      <w:r w:rsidR="00DE08DF">
        <w:instrText xml:space="preserve"> XE "</w:instrText>
      </w:r>
      <w:r w:rsidR="00DE08DF" w:rsidRPr="00A77B34">
        <w:instrText>Interaktionen</w:instrText>
      </w:r>
      <w:r w:rsidR="00DE08DF">
        <w:instrText xml:space="preserve">" </w:instrText>
      </w:r>
      <w:r w:rsidR="00DE08DF">
        <w:fldChar w:fldCharType="end"/>
      </w:r>
      <w:r w:rsidR="00781BB6">
        <w:t>. Mithilfe von ihnen kann man per «</w:t>
      </w:r>
      <w:proofErr w:type="spellStart"/>
      <w:r w:rsidR="00781BB6">
        <w:t>click</w:t>
      </w:r>
      <w:proofErr w:type="spellEnd"/>
      <w:r w:rsidR="00781BB6">
        <w:t>» auf eine andere Seite gelangen, sowie eine Sprechblase</w:t>
      </w:r>
      <w:r w:rsidR="004B24C2">
        <w:fldChar w:fldCharType="begin"/>
      </w:r>
      <w:r w:rsidR="004B24C2">
        <w:instrText xml:space="preserve"> XE "</w:instrText>
      </w:r>
      <w:r w:rsidR="004B24C2" w:rsidRPr="00E86932">
        <w:instrText>Sprechblase</w:instrText>
      </w:r>
      <w:r w:rsidR="004B24C2">
        <w:instrText xml:space="preserve">" </w:instrText>
      </w:r>
      <w:r w:rsidR="004B24C2">
        <w:fldChar w:fldCharType="end"/>
      </w:r>
      <w:r w:rsidR="00781BB6">
        <w:t xml:space="preserve"> auftauchen lassen. Für jeden Beruf in der </w:t>
      </w:r>
      <w:proofErr w:type="spellStart"/>
      <w:r w:rsidR="00781BB6">
        <w:t>Wibilea</w:t>
      </w:r>
      <w:proofErr w:type="spellEnd"/>
      <w:r w:rsidR="00781BB6">
        <w:t xml:space="preserve"> gibt es ein kleines Spiel. Zu diesem Spiel gelangt man mit den eben genannten Interaktionen.</w:t>
      </w:r>
    </w:p>
    <w:p w14:paraId="1EB580A0" w14:textId="059A03E9" w:rsidR="00FB2950" w:rsidRPr="00B3399C" w:rsidRDefault="00781BB6" w:rsidP="008A4645">
      <w:r>
        <w:t xml:space="preserve">Wichtig ist auch, dass es den Spieler, die diese Seite besuchen nicht langweilig wird. Darum gibt es einen Preis am Ende vom Spiel. Das Spiel ist fertig, wenn man alle </w:t>
      </w:r>
      <w:proofErr w:type="spellStart"/>
      <w:r>
        <w:t>Minigames</w:t>
      </w:r>
      <w:proofErr w:type="spellEnd"/>
      <w:r>
        <w:t xml:space="preserve"> durchgespielt hat und die Lösung abgeschickt hat. Die Administration</w:t>
      </w:r>
      <w:r w:rsidR="00DE08DF">
        <w:fldChar w:fldCharType="begin"/>
      </w:r>
      <w:r w:rsidR="00DE08DF">
        <w:instrText xml:space="preserve"> XE "</w:instrText>
      </w:r>
      <w:r w:rsidR="00DE08DF" w:rsidRPr="00F14965">
        <w:rPr>
          <w:sz w:val="20"/>
          <w:szCs w:val="20"/>
        </w:rPr>
        <w:instrText>Administration</w:instrText>
      </w:r>
      <w:r w:rsidR="00DE08DF">
        <w:instrText xml:space="preserve">" </w:instrText>
      </w:r>
      <w:r w:rsidR="00DE08DF">
        <w:fldChar w:fldCharType="end"/>
      </w:r>
      <w:r>
        <w:t xml:space="preserve"> überprüft die Lösungen. Wenn jemand alle Lösungen richtig hat, bekommt er einen kleinen P</w:t>
      </w:r>
      <w:r w:rsidR="00FB2950">
        <w:t>reis.</w:t>
      </w:r>
    </w:p>
    <w:p w14:paraId="29FC22E8" w14:textId="7DE6F769" w:rsidR="00FB2950" w:rsidRDefault="00FB2950" w:rsidP="00FB2950">
      <w:pPr>
        <w:pStyle w:val="berschrift2"/>
      </w:pPr>
      <w:bookmarkStart w:id="86" w:name="_Toc40881889"/>
      <w:r w:rsidRPr="00B3399C">
        <w:rPr>
          <w:lang w:val="de-CH"/>
        </w:rPr>
        <w:t>Ziel</w:t>
      </w:r>
      <w:r>
        <w:t xml:space="preserve"> </w:t>
      </w:r>
      <w:r w:rsidRPr="00B3399C">
        <w:rPr>
          <w:lang w:val="de-CH"/>
        </w:rPr>
        <w:t>unseres Auftrags</w:t>
      </w:r>
      <w:bookmarkEnd w:id="86"/>
    </w:p>
    <w:p w14:paraId="0E357E4F" w14:textId="6BF37B8B" w:rsidR="00781BB6" w:rsidRDefault="00781BB6" w:rsidP="008A4645">
      <w:r>
        <w:t>U</w:t>
      </w:r>
      <w:r w:rsidR="00FB2950">
        <w:t>nser</w:t>
      </w:r>
      <w:r>
        <w:t xml:space="preserve"> Z</w:t>
      </w:r>
      <w:r w:rsidR="00FB2950">
        <w:t>iel ist es mit unserer Dokumentation bis 20.05.2020 fertig zu sein und diese bis 16:00 abzugeben.</w:t>
      </w:r>
    </w:p>
    <w:p w14:paraId="7C823E56" w14:textId="4AB0372A" w:rsidR="00FB2950" w:rsidRDefault="00FB2950" w:rsidP="008A4645">
      <w:r>
        <w:t>Die Präsentation soll bis 27.05.2020 fertig sein und um 9:15 vorgetragen werden.</w:t>
      </w:r>
    </w:p>
    <w:p w14:paraId="56B6BAA4" w14:textId="44AF7E94" w:rsidR="00FB2950" w:rsidRPr="008A4645" w:rsidRDefault="00FB2950" w:rsidP="008A4645">
      <w:r>
        <w:t xml:space="preserve">Das Projekt an sich soll bis spätestens Ende Basislehrjahr fehlerfrei funktionieren und alle Funktionen beinhalten. An der Präsentation sollte das Projekt schon so weit stehen, dass man es </w:t>
      </w:r>
      <w:r w:rsidR="00B27635">
        <w:t>ohne Probleme präsentieren kann.</w:t>
      </w:r>
    </w:p>
    <w:p w14:paraId="19D37277" w14:textId="6A3FE9B6" w:rsidR="00CA3CA8" w:rsidRDefault="00CA3CA8" w:rsidP="00CA3CA8">
      <w:pPr>
        <w:pStyle w:val="berschrift1"/>
      </w:pPr>
      <w:bookmarkStart w:id="87" w:name="_Toc40881890"/>
      <w:r>
        <w:lastRenderedPageBreak/>
        <w:t>Pla</w:t>
      </w:r>
      <w:r w:rsidR="10DE1DD9">
        <w:t>n</w:t>
      </w:r>
      <w:r w:rsidR="3FF07DED">
        <w:t>en</w:t>
      </w:r>
      <w:bookmarkEnd w:id="87"/>
      <w:r w:rsidR="004B24C2">
        <w:fldChar w:fldCharType="begin"/>
      </w:r>
      <w:r w:rsidR="004B24C2">
        <w:instrText xml:space="preserve"> XE "</w:instrText>
      </w:r>
      <w:r w:rsidR="004B24C2" w:rsidRPr="00DC1E9F">
        <w:instrText>Planen</w:instrText>
      </w:r>
      <w:r w:rsidR="004B24C2">
        <w:instrText xml:space="preserve">" </w:instrText>
      </w:r>
      <w:r w:rsidR="004B24C2">
        <w:fldChar w:fldCharType="end"/>
      </w:r>
    </w:p>
    <w:p w14:paraId="4508E0CA" w14:textId="31051DE1" w:rsidR="00B27635" w:rsidRDefault="00B27635" w:rsidP="00B27635">
      <w:r>
        <w:t>Das Planen</w:t>
      </w:r>
      <w:r w:rsidR="004B24C2">
        <w:fldChar w:fldCharType="begin"/>
      </w:r>
      <w:r w:rsidR="004B24C2">
        <w:instrText xml:space="preserve"> XE "</w:instrText>
      </w:r>
      <w:r w:rsidR="004B24C2" w:rsidRPr="00DC1E9F">
        <w:instrText>Planen</w:instrText>
      </w:r>
      <w:r w:rsidR="004B24C2">
        <w:instrText xml:space="preserve">" </w:instrText>
      </w:r>
      <w:r w:rsidR="004B24C2">
        <w:fldChar w:fldCharType="end"/>
      </w:r>
      <w:r>
        <w:t xml:space="preserve"> ist die zweite Phase der IPERKA</w:t>
      </w:r>
      <w:r w:rsidR="004B24C2">
        <w:fldChar w:fldCharType="begin"/>
      </w:r>
      <w:r w:rsidR="004B24C2">
        <w:instrText xml:space="preserve"> XE "</w:instrText>
      </w:r>
      <w:r w:rsidR="004B24C2" w:rsidRPr="00214ECD">
        <w:instrText>IPERKA</w:instrText>
      </w:r>
      <w:r w:rsidR="004B24C2">
        <w:instrText xml:space="preserve">" </w:instrText>
      </w:r>
      <w:r w:rsidR="004B24C2">
        <w:fldChar w:fldCharType="end"/>
      </w:r>
      <w:r>
        <w:t>-Methode</w:t>
      </w:r>
    </w:p>
    <w:p w14:paraId="3E528D61" w14:textId="2EB4A3BC" w:rsidR="00B27635" w:rsidRPr="00B3399C" w:rsidRDefault="00B27635" w:rsidP="00B27635">
      <w:r>
        <w:t>In dieser Phase wird der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t xml:space="preserve"> fertiggestellt und das Testkonzept sowie das Realisierungskonzept erstellt. Das Datenmodell mit den jeweiligen Tabellen und Feldern wird entworfen.</w:t>
      </w:r>
    </w:p>
    <w:p w14:paraId="5A489277" w14:textId="2A2E6433" w:rsidR="00B27635" w:rsidRDefault="00B27635" w:rsidP="00B27635">
      <w:pPr>
        <w:pStyle w:val="berschrift2"/>
      </w:pPr>
      <w:bookmarkStart w:id="88" w:name="_Toc40881891"/>
      <w:r w:rsidRPr="00B3399C">
        <w:rPr>
          <w:lang w:val="de-CH"/>
        </w:rPr>
        <w:t>Realisierungskonzept</w:t>
      </w:r>
      <w:bookmarkEnd w:id="88"/>
    </w:p>
    <w:p w14:paraId="50C6B0F3" w14:textId="316B2714" w:rsidR="00B27635" w:rsidRDefault="001D30F0" w:rsidP="00B27635">
      <w:r>
        <w:t xml:space="preserve">Wir hatten die Idee eine </w:t>
      </w:r>
      <w:proofErr w:type="spellStart"/>
      <w:r>
        <w:t>Augmented</w:t>
      </w:r>
      <w:proofErr w:type="spellEnd"/>
      <w:r>
        <w:t xml:space="preserve"> Reality Webseite zu erstellen. Es soll einen Rundgang durch die </w:t>
      </w:r>
      <w:proofErr w:type="spellStart"/>
      <w:r>
        <w:t>Wibilea</w:t>
      </w:r>
      <w:proofErr w:type="spellEnd"/>
      <w:r>
        <w:t xml:space="preserve"> mit verschiedenen Figuren und Objekten beinhalten. Bei jeder Station im Rundgang kann man eine Aufgabe lösen, die mithilfe einer anderen erstellten </w:t>
      </w:r>
      <w:proofErr w:type="spellStart"/>
      <w:r>
        <w:t>html</w:t>
      </w:r>
      <w:proofErr w:type="spellEnd"/>
      <w:r>
        <w:t xml:space="preserve"> Seite gestellt wird. Mithilfe einer </w:t>
      </w:r>
      <w:proofErr w:type="spellStart"/>
      <w:r>
        <w:t>click</w:t>
      </w:r>
      <w:proofErr w:type="spellEnd"/>
      <w:r>
        <w:t xml:space="preserve"> Funktion im Projekt wird man auf die entsprechende Aufgaben Seite weitergeleitet. Die Antworten werden mithilfe von </w:t>
      </w:r>
      <w:proofErr w:type="spellStart"/>
      <w:r>
        <w:t>php</w:t>
      </w:r>
      <w:proofErr w:type="spellEnd"/>
      <w:r>
        <w:t xml:space="preserve"> an eine erstellte Datenbank</w:t>
      </w:r>
      <w:r w:rsidR="00DE08DF">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fldChar w:fldCharType="end"/>
      </w:r>
      <w:r>
        <w:t xml:space="preserve"> mit der </w:t>
      </w:r>
      <w:proofErr w:type="spellStart"/>
      <w:r>
        <w:t>Wibilea</w:t>
      </w:r>
      <w:proofErr w:type="spellEnd"/>
      <w:r>
        <w:t xml:space="preserve"> als Host gesendet und gespeichert. Die Administration</w:t>
      </w:r>
      <w:r w:rsidR="00DE08DF">
        <w:fldChar w:fldCharType="begin"/>
      </w:r>
      <w:r w:rsidR="00DE08DF">
        <w:instrText xml:space="preserve"> XE "</w:instrText>
      </w:r>
      <w:r w:rsidR="00DE08DF" w:rsidRPr="00F14965">
        <w:rPr>
          <w:sz w:val="20"/>
          <w:szCs w:val="20"/>
        </w:rPr>
        <w:instrText>Administration</w:instrText>
      </w:r>
      <w:r w:rsidR="00DE08DF">
        <w:instrText xml:space="preserve">" </w:instrText>
      </w:r>
      <w:r w:rsidR="00DE08DF">
        <w:fldChar w:fldCharType="end"/>
      </w:r>
      <w:r>
        <w:t xml:space="preserve"> hat schliesslich </w:t>
      </w:r>
      <w:r w:rsidR="00521AF6">
        <w:t>Zugriff</w:t>
      </w:r>
      <w:r>
        <w:t xml:space="preserve"> auf diese Datenbank und kann kontrollieren ob man alle Aufgaben richtig gelöst hat. Wenn das der Fall ist kann man sich einen noch unbekannten Preis abholen. Benutzt wird es dann schlussendlich von den Leuten, welche den </w:t>
      </w:r>
      <w:proofErr w:type="spellStart"/>
      <w:r>
        <w:t>IneLuege</w:t>
      </w:r>
      <w:proofErr w:type="spellEnd"/>
      <w:r>
        <w:t>-Tag besuchen.</w:t>
      </w:r>
    </w:p>
    <w:p w14:paraId="7C62C917" w14:textId="2EE2FFBB" w:rsidR="00521AF6" w:rsidRDefault="00521AF6" w:rsidP="00B27635">
      <w:r>
        <w:t>Was die Software für unser Projekt angeht haben wir uns zunächst über zwei Möglichkeiten Gedanken gemacht. Entweder JavaScript oder Unity. Mit Unity wird eine App gemacht und mit JavaScript eine Website programmiert.</w:t>
      </w:r>
      <w:r w:rsidR="000C331E">
        <w:t xml:space="preserve"> Eine App mit Hilfe von Unity ist sicherlich eine elegante Lösung, jedoch vielleicht nicht so geeignet für die Nutzer, da es umständlich wäre diese jedes Mal herunterzuladen</w:t>
      </w:r>
      <w:r>
        <w:t>.</w:t>
      </w:r>
      <w:r w:rsidR="000C331E">
        <w:t xml:space="preserve"> Bei JavaScript kann dies in eine Webseite implementiert werden. Diese muss man zwar nicht herunterladen, braucht aber trotzdem eine Verbindung zum Internet um es nutzen zu können. </w:t>
      </w:r>
      <w:r>
        <w:t xml:space="preserve">Es gehen aber beide Programme für das Erstellen eines </w:t>
      </w:r>
      <w:proofErr w:type="spellStart"/>
      <w:r>
        <w:t>Augmented</w:t>
      </w:r>
      <w:proofErr w:type="spellEnd"/>
      <w:r>
        <w:t xml:space="preserve"> Reality Projekts</w:t>
      </w:r>
      <w:r w:rsidR="000C331E">
        <w:t>.</w:t>
      </w:r>
    </w:p>
    <w:p w14:paraId="5B176D12" w14:textId="6C9379AE" w:rsidR="00F85B2D" w:rsidRPr="00B3399C" w:rsidRDefault="00F85B2D" w:rsidP="00B27635">
      <w:r>
        <w:br w:type="page"/>
      </w:r>
    </w:p>
    <w:p w14:paraId="017956E8" w14:textId="0CA1CC06" w:rsidR="00872E8B" w:rsidRDefault="00872E8B" w:rsidP="00872E8B">
      <w:pPr>
        <w:pStyle w:val="berschrift2"/>
      </w:pPr>
      <w:bookmarkStart w:id="89" w:name="_Toc40881892"/>
      <w:r w:rsidRPr="00B3399C">
        <w:rPr>
          <w:lang w:val="de-CH"/>
        </w:rPr>
        <w:lastRenderedPageBreak/>
        <w:t>Testkonzept</w:t>
      </w:r>
      <w:bookmarkEnd w:id="89"/>
    </w:p>
    <w:p w14:paraId="361CA8EB" w14:textId="6BE563B0" w:rsidR="00872E8B" w:rsidRDefault="0080218E" w:rsidP="00872E8B">
      <w:r>
        <w:t>Zuerst werden die Testfälle erstellt und schlussendlich in der fünften IPERKA</w:t>
      </w:r>
      <w:r w:rsidR="004B24C2">
        <w:fldChar w:fldCharType="begin"/>
      </w:r>
      <w:r w:rsidR="004B24C2">
        <w:instrText xml:space="preserve"> XE "</w:instrText>
      </w:r>
      <w:r w:rsidR="004B24C2" w:rsidRPr="00214ECD">
        <w:instrText>IPERKA</w:instrText>
      </w:r>
      <w:r w:rsidR="004B24C2">
        <w:instrText xml:space="preserve">" </w:instrText>
      </w:r>
      <w:r w:rsidR="004B24C2">
        <w:fldChar w:fldCharType="end"/>
      </w:r>
      <w:r>
        <w:t xml:space="preserve"> Phase «Kontrollieren</w:t>
      </w:r>
      <w:r w:rsidR="004B24C2">
        <w:fldChar w:fldCharType="begin"/>
      </w:r>
      <w:r w:rsidR="004B24C2">
        <w:instrText xml:space="preserve"> XE "</w:instrText>
      </w:r>
      <w:r w:rsidR="004B24C2" w:rsidRPr="00457189">
        <w:instrText>Kontrollieren</w:instrText>
      </w:r>
      <w:r w:rsidR="004B24C2">
        <w:instrText xml:space="preserve">" </w:instrText>
      </w:r>
      <w:r w:rsidR="004B24C2">
        <w:fldChar w:fldCharType="end"/>
      </w:r>
      <w:r>
        <w:t>» getestet.</w:t>
      </w:r>
      <w:r w:rsidR="008253DA">
        <w:t xml:space="preserve"> </w:t>
      </w:r>
    </w:p>
    <w:p w14:paraId="5A038345" w14:textId="65DB734B" w:rsidR="00D6021F" w:rsidRDefault="00D6021F" w:rsidP="00872E8B"/>
    <w:p w14:paraId="19C9DDC0" w14:textId="0B4A5F01" w:rsidR="006400F7" w:rsidRDefault="006400F7" w:rsidP="006400F7">
      <w:pPr>
        <w:pStyle w:val="Beschriftung"/>
        <w:keepNext/>
      </w:pPr>
      <w:bookmarkStart w:id="90" w:name="_Toc40877729"/>
      <w:r>
        <w:t xml:space="preserve">Tabelle </w:t>
      </w:r>
      <w:r w:rsidR="006C6C1D">
        <w:fldChar w:fldCharType="begin"/>
      </w:r>
      <w:r w:rsidR="006C6C1D">
        <w:instrText xml:space="preserve"> SEQ Tabelle \* ARABIC </w:instrText>
      </w:r>
      <w:r w:rsidR="006C6C1D">
        <w:fldChar w:fldCharType="separate"/>
      </w:r>
      <w:r w:rsidR="00304589">
        <w:rPr>
          <w:noProof/>
        </w:rPr>
        <w:t>36</w:t>
      </w:r>
      <w:r w:rsidR="006C6C1D">
        <w:rPr>
          <w:noProof/>
        </w:rPr>
        <w:fldChar w:fldCharType="end"/>
      </w:r>
      <w:r>
        <w:t>: Testfall 01</w:t>
      </w:r>
      <w:bookmarkEnd w:id="90"/>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B15" w:rsidRPr="00476AA7" w14:paraId="49961E43" w14:textId="77777777" w:rsidTr="003F3217">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6CB3D85" w14:textId="77777777" w:rsidR="00507B15" w:rsidRPr="00476AA7" w:rsidRDefault="00507B15" w:rsidP="003F3217">
            <w:pPr>
              <w:pStyle w:val="AbsatzTab12PtTitel"/>
              <w:rPr>
                <w:rFonts w:ascii="Arial" w:hAnsi="Arial"/>
              </w:rPr>
            </w:pPr>
            <w:r w:rsidRPr="00476AA7">
              <w:rPr>
                <w:rFonts w:ascii="Arial" w:hAnsi="Arial"/>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E03CF96" w14:textId="77777777" w:rsidR="00507B15" w:rsidRPr="00476AA7" w:rsidRDefault="00507B15" w:rsidP="003F3217">
            <w:pPr>
              <w:pStyle w:val="AbsatzTab12Pt1-1Kur"/>
              <w:rPr>
                <w:rFonts w:ascii="Arial" w:hAnsi="Arial"/>
              </w:rPr>
            </w:pPr>
            <w:r>
              <w:rPr>
                <w:rFonts w:ascii="Arial" w:hAnsi="Arial"/>
              </w:rPr>
              <w:t>T-001</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533F9724" w14:textId="77777777" w:rsidR="00507B15" w:rsidRPr="00476AA7" w:rsidRDefault="00507B15" w:rsidP="003F3217">
            <w:pPr>
              <w:pStyle w:val="AbsatzTab12Pt1-1Kur"/>
              <w:rPr>
                <w:rFonts w:ascii="Arial" w:hAnsi="Arial"/>
              </w:rPr>
            </w:pPr>
            <w:proofErr w:type="spellStart"/>
            <w:r>
              <w:rPr>
                <w:rFonts w:ascii="Arial" w:hAnsi="Arial"/>
              </w:rPr>
              <w:t>Loadingscreen</w:t>
            </w:r>
            <w:proofErr w:type="spellEnd"/>
          </w:p>
        </w:tc>
      </w:tr>
      <w:tr w:rsidR="00507B15" w:rsidRPr="00476AA7" w14:paraId="2A5680F4"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13D68B" w14:textId="77777777" w:rsidR="00507B15" w:rsidRPr="00476AA7" w:rsidRDefault="00507B15" w:rsidP="003F3217">
            <w:pPr>
              <w:pStyle w:val="AbsatzTab12PtTitel"/>
              <w:rPr>
                <w:rFonts w:ascii="Arial" w:hAnsi="Arial"/>
              </w:rPr>
            </w:pPr>
            <w:r w:rsidRPr="00476AA7">
              <w:rPr>
                <w:rFonts w:ascii="Arial" w:hAnsi="Arial"/>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571A630B" w14:textId="77777777" w:rsidR="00507B15" w:rsidRPr="00476AA7" w:rsidRDefault="00507B15" w:rsidP="003F3217">
            <w:pPr>
              <w:pStyle w:val="AbsatzTab12Pt1-1Kur"/>
              <w:rPr>
                <w:rFonts w:ascii="Arial" w:hAnsi="Arial"/>
              </w:rPr>
            </w:pPr>
            <w:r>
              <w:rPr>
                <w:rFonts w:ascii="Arial" w:hAnsi="Arial"/>
              </w:rPr>
              <w:t xml:space="preserve">Schauen, ob </w:t>
            </w:r>
            <w:proofErr w:type="spellStart"/>
            <w:r>
              <w:rPr>
                <w:rFonts w:ascii="Arial" w:hAnsi="Arial"/>
              </w:rPr>
              <w:t>Loadingscreen</w:t>
            </w:r>
            <w:proofErr w:type="spellEnd"/>
            <w:r>
              <w:rPr>
                <w:rFonts w:ascii="Arial" w:hAnsi="Arial"/>
              </w:rPr>
              <w:t xml:space="preserve"> angezeigt wird</w:t>
            </w:r>
          </w:p>
        </w:tc>
      </w:tr>
      <w:tr w:rsidR="00507B15" w:rsidRPr="00476AA7" w14:paraId="580E69A4"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9DCFF4" w14:textId="77777777" w:rsidR="00507B15" w:rsidRPr="00476AA7" w:rsidRDefault="00507B15" w:rsidP="003F3217">
            <w:pPr>
              <w:pStyle w:val="AbsatzTab12PtTitel"/>
              <w:rPr>
                <w:rFonts w:ascii="Arial" w:hAnsi="Arial"/>
              </w:rPr>
            </w:pPr>
            <w:r w:rsidRPr="00476AA7">
              <w:rPr>
                <w:rFonts w:ascii="Arial" w:hAnsi="Arial"/>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683FB022" w14:textId="77777777" w:rsidR="00507B15" w:rsidRDefault="00507B15" w:rsidP="003F3217">
            <w:pPr>
              <w:pStyle w:val="AbsatzTab12Pt1-1Kur"/>
              <w:rPr>
                <w:rFonts w:ascii="Arial" w:hAnsi="Arial"/>
              </w:rPr>
            </w:pPr>
            <w:r>
              <w:rPr>
                <w:rFonts w:ascii="Arial" w:hAnsi="Arial"/>
              </w:rPr>
              <w:t>Funktionierender Browser,</w:t>
            </w:r>
          </w:p>
          <w:p w14:paraId="6E550927" w14:textId="0BF5F668" w:rsidR="00507B15" w:rsidRDefault="00B3399C" w:rsidP="003F3217">
            <w:pPr>
              <w:pStyle w:val="AbsatzTab12Pt1-1Kur"/>
              <w:rPr>
                <w:rFonts w:ascii="Arial" w:hAnsi="Arial"/>
              </w:rPr>
            </w:pPr>
            <w:r>
              <w:rPr>
                <w:rFonts w:ascii="Arial" w:hAnsi="Arial"/>
              </w:rPr>
              <w:t>z.B.</w:t>
            </w:r>
            <w:r w:rsidR="00507B15">
              <w:rPr>
                <w:rFonts w:ascii="Arial" w:hAnsi="Arial"/>
              </w:rPr>
              <w:t xml:space="preserve"> Chrom:</w:t>
            </w:r>
            <w:r w:rsidR="00507B15">
              <w:rPr>
                <w:rFonts w:ascii="Roboto" w:hAnsi="Roboto"/>
                <w:color w:val="5F6368"/>
                <w:sz w:val="20"/>
                <w:szCs w:val="20"/>
              </w:rPr>
              <w:t xml:space="preserve"> </w:t>
            </w:r>
            <w:r w:rsidR="00507B15" w:rsidRPr="00476AA7">
              <w:rPr>
                <w:rFonts w:ascii="Arial" w:hAnsi="Arial"/>
              </w:rPr>
              <w:t>Version 81.0.4044.138</w:t>
            </w:r>
            <w:r w:rsidR="00507B15">
              <w:rPr>
                <w:rFonts w:ascii="Arial" w:hAnsi="Arial"/>
              </w:rPr>
              <w:br/>
              <w:t>Kamera,</w:t>
            </w:r>
          </w:p>
          <w:p w14:paraId="4F4D0039" w14:textId="77777777" w:rsidR="00507B15" w:rsidRPr="00476AA7" w:rsidRDefault="00507B15" w:rsidP="003F3217">
            <w:pPr>
              <w:pStyle w:val="AbsatzTab12Pt1-1Kur"/>
              <w:rPr>
                <w:rFonts w:ascii="Arial" w:hAnsi="Arial"/>
              </w:rPr>
            </w:pPr>
            <w:r>
              <w:rPr>
                <w:rFonts w:ascii="Arial" w:hAnsi="Arial"/>
              </w:rPr>
              <w:t>Computer mit Anschluss zum Internet</w:t>
            </w:r>
            <w:r>
              <w:rPr>
                <w:rFonts w:ascii="Arial" w:hAnsi="Arial"/>
              </w:rPr>
              <w:br/>
              <w:t>Stabile Internetverbindung</w:t>
            </w:r>
          </w:p>
        </w:tc>
      </w:tr>
      <w:tr w:rsidR="00507B15" w:rsidRPr="00E775CF" w14:paraId="55472AB9"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F797BD" w14:textId="77777777" w:rsidR="00507B15" w:rsidRPr="00476AA7" w:rsidRDefault="00507B15" w:rsidP="003F3217">
            <w:pPr>
              <w:pStyle w:val="AbsatzTab12PtTitel"/>
              <w:rPr>
                <w:rFonts w:ascii="Arial" w:hAnsi="Arial"/>
              </w:rPr>
            </w:pPr>
            <w:r w:rsidRPr="00476AA7">
              <w:rPr>
                <w:rFonts w:ascii="Arial" w:hAnsi="Arial"/>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2484FB5D" w14:textId="77777777" w:rsidR="00507B15" w:rsidRDefault="00507B15" w:rsidP="003F3217">
            <w:pPr>
              <w:pStyle w:val="AbsatzTab12Pt1-1Kur"/>
              <w:rPr>
                <w:rFonts w:ascii="Arial" w:hAnsi="Arial"/>
              </w:rPr>
            </w:pPr>
            <w:r>
              <w:rPr>
                <w:rFonts w:ascii="Arial" w:hAnsi="Arial"/>
              </w:rPr>
              <w:t>Als erstes den Browser starten</w:t>
            </w:r>
          </w:p>
          <w:p w14:paraId="1CABE020" w14:textId="77777777" w:rsidR="00507B15" w:rsidRDefault="00507B15" w:rsidP="003F3217">
            <w:pPr>
              <w:pStyle w:val="AbsatzTab12Pt1-1Kur"/>
              <w:rPr>
                <w:rFonts w:ascii="Arial" w:hAnsi="Arial"/>
              </w:rPr>
            </w:pPr>
            <w:r>
              <w:rPr>
                <w:rFonts w:ascii="Arial" w:hAnsi="Arial"/>
              </w:rPr>
              <w:t>Anschliessend im Suchfeld folgende URL eingeben:</w:t>
            </w:r>
          </w:p>
          <w:p w14:paraId="08C1EE17" w14:textId="77777777" w:rsidR="00507B15" w:rsidRDefault="006C6C1D" w:rsidP="003F3217">
            <w:pPr>
              <w:pStyle w:val="AbsatzTab12Pt1-1Kur"/>
              <w:rPr>
                <w:rFonts w:ascii="Arial" w:hAnsi="Arial"/>
              </w:rPr>
            </w:pPr>
            <w:hyperlink r:id="rId34" w:history="1">
              <w:r w:rsidR="00507B15" w:rsidRPr="00E775CF">
                <w:rPr>
                  <w:rStyle w:val="Hyperlink"/>
                  <w:rFonts w:ascii="Arial" w:hAnsi="Arial"/>
                </w:rPr>
                <w:t>https://ar.wibilea.ch</w:t>
              </w:r>
            </w:hyperlink>
            <w:r w:rsidR="00507B15" w:rsidRPr="00E775CF">
              <w:rPr>
                <w:rFonts w:ascii="Arial" w:hAnsi="Arial"/>
              </w:rPr>
              <w:br/>
            </w:r>
            <w:r w:rsidR="00507B15">
              <w:rPr>
                <w:rFonts w:ascii="Arial" w:hAnsi="Arial"/>
              </w:rPr>
              <w:t>Nun warten bis ein grauer Balken mit sich drehendem weissen Kreis auftaucht.</w:t>
            </w:r>
          </w:p>
          <w:p w14:paraId="12D7A041" w14:textId="77777777" w:rsidR="00507B15" w:rsidRPr="00E775CF" w:rsidRDefault="00507B15" w:rsidP="003F3217">
            <w:pPr>
              <w:pStyle w:val="AbsatzTab12Pt1-1Kur"/>
              <w:rPr>
                <w:rFonts w:ascii="Arial" w:hAnsi="Arial"/>
              </w:rPr>
            </w:pPr>
            <w:r>
              <w:rPr>
                <w:rFonts w:ascii="Arial" w:hAnsi="Arial"/>
              </w:rPr>
              <w:t>Diesen Kreis beobachten bis die ganze Seite vollständig geladen ist.</w:t>
            </w:r>
          </w:p>
          <w:p w14:paraId="752BA46B" w14:textId="77777777" w:rsidR="00507B15" w:rsidRPr="00E775CF" w:rsidRDefault="00507B15" w:rsidP="003F3217">
            <w:pPr>
              <w:pStyle w:val="AbsatzTab12Pt1-1Kur"/>
              <w:rPr>
                <w:rFonts w:ascii="Arial" w:hAnsi="Arial"/>
              </w:rPr>
            </w:pPr>
            <w:r>
              <w:rPr>
                <w:rFonts w:ascii="Arial" w:hAnsi="Arial"/>
              </w:rPr>
              <w:t>Sobald das Kamerabild angezeigt wird, ist der Ladevorgang beendet.</w:t>
            </w:r>
          </w:p>
          <w:p w14:paraId="264F8FAA" w14:textId="77777777" w:rsidR="00507B15" w:rsidRPr="00E775CF" w:rsidRDefault="00507B15" w:rsidP="003F3217">
            <w:pPr>
              <w:pStyle w:val="AbsatzTab12Pt1-1Kur"/>
              <w:rPr>
                <w:rFonts w:ascii="Arial" w:hAnsi="Arial"/>
              </w:rPr>
            </w:pPr>
          </w:p>
        </w:tc>
      </w:tr>
      <w:tr w:rsidR="00507B15" w:rsidRPr="00476AA7" w14:paraId="48957374"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3EDD5D" w14:textId="77777777" w:rsidR="00507B15" w:rsidRPr="00476AA7" w:rsidRDefault="00507B15" w:rsidP="003F3217">
            <w:pPr>
              <w:pStyle w:val="AbsatzTab12PtTitel"/>
              <w:rPr>
                <w:rFonts w:ascii="Arial" w:hAnsi="Arial"/>
              </w:rPr>
            </w:pPr>
            <w:r w:rsidRPr="00476AA7">
              <w:rPr>
                <w:rFonts w:ascii="Arial" w:hAnsi="Arial"/>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54BF10AD" w14:textId="77777777" w:rsidR="00507B15" w:rsidRDefault="00507B15" w:rsidP="003F3217">
            <w:pPr>
              <w:pStyle w:val="AbsatzTab12Pt1-1Kur"/>
              <w:rPr>
                <w:rFonts w:ascii="Arial" w:hAnsi="Arial"/>
              </w:rPr>
            </w:pPr>
            <w:r w:rsidRPr="00E775CF">
              <w:rPr>
                <w:rFonts w:ascii="Arial" w:hAnsi="Arial"/>
              </w:rPr>
              <w:t>Nach dem A</w:t>
            </w:r>
            <w:r>
              <w:rPr>
                <w:rFonts w:ascii="Arial" w:hAnsi="Arial"/>
              </w:rPr>
              <w:t>brufen der Seite sollte ein grauer Balken kommen mit einem sich drehenden weissen Kreis.</w:t>
            </w:r>
          </w:p>
          <w:p w14:paraId="40EF9929" w14:textId="77777777" w:rsidR="00507B15" w:rsidRPr="00E775CF" w:rsidRDefault="00507B15" w:rsidP="003F3217">
            <w:pPr>
              <w:pStyle w:val="AbsatzTab12Pt1-1Kur"/>
              <w:rPr>
                <w:rFonts w:ascii="Arial" w:hAnsi="Arial"/>
              </w:rPr>
            </w:pPr>
            <w:r>
              <w:rPr>
                <w:rFonts w:ascii="Arial" w:hAnsi="Arial"/>
              </w:rPr>
              <w:t>Dieser sollte nach dem die Seite fertig geladen ist, verschwunden sein, sodass das Kamerabild nicht beeinträchtig wird.</w:t>
            </w:r>
          </w:p>
          <w:p w14:paraId="42D38B57" w14:textId="77777777" w:rsidR="00507B15" w:rsidRPr="00476AA7" w:rsidRDefault="00507B15" w:rsidP="003F3217">
            <w:pPr>
              <w:pStyle w:val="AbsatzTab12Pt1-1Kur"/>
              <w:rPr>
                <w:rFonts w:ascii="Arial" w:hAnsi="Arial"/>
              </w:rPr>
            </w:pPr>
          </w:p>
        </w:tc>
      </w:tr>
    </w:tbl>
    <w:p w14:paraId="0179821C" w14:textId="6BC3DE53" w:rsidR="00507B15" w:rsidRDefault="00507B15" w:rsidP="00872E8B"/>
    <w:p w14:paraId="587F5153" w14:textId="59267982" w:rsidR="00507B15" w:rsidRDefault="00D6021F" w:rsidP="00872E8B">
      <w:r>
        <w:br w:type="page"/>
      </w:r>
    </w:p>
    <w:p w14:paraId="655EE76C" w14:textId="10D2F67E" w:rsidR="006400F7" w:rsidRDefault="006400F7" w:rsidP="006400F7">
      <w:pPr>
        <w:pStyle w:val="Beschriftung"/>
        <w:keepNext/>
      </w:pPr>
      <w:bookmarkStart w:id="91" w:name="_Toc40877730"/>
      <w:r>
        <w:lastRenderedPageBreak/>
        <w:t xml:space="preserve">Tabelle </w:t>
      </w:r>
      <w:r w:rsidR="006C6C1D">
        <w:fldChar w:fldCharType="begin"/>
      </w:r>
      <w:r w:rsidR="006C6C1D">
        <w:instrText xml:space="preserve"> SEQ Tabelle \* ARABIC </w:instrText>
      </w:r>
      <w:r w:rsidR="006C6C1D">
        <w:fldChar w:fldCharType="separate"/>
      </w:r>
      <w:r w:rsidR="00304589">
        <w:rPr>
          <w:noProof/>
        </w:rPr>
        <w:t>37</w:t>
      </w:r>
      <w:r w:rsidR="006C6C1D">
        <w:rPr>
          <w:noProof/>
        </w:rPr>
        <w:fldChar w:fldCharType="end"/>
      </w:r>
      <w:r>
        <w:t>: Testfall 02</w:t>
      </w:r>
      <w:bookmarkEnd w:id="91"/>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B15" w:rsidRPr="00476AA7" w14:paraId="6C35FE84" w14:textId="77777777" w:rsidTr="003F3217">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39F23C7B" w14:textId="77777777" w:rsidR="00507B15" w:rsidRPr="00476AA7" w:rsidRDefault="00507B15" w:rsidP="003F3217">
            <w:pPr>
              <w:pStyle w:val="AbsatzTab12PtTitel"/>
              <w:rPr>
                <w:rFonts w:ascii="Arial" w:hAnsi="Arial"/>
              </w:rPr>
            </w:pPr>
            <w:r w:rsidRPr="00476AA7">
              <w:rPr>
                <w:rFonts w:ascii="Arial" w:hAnsi="Arial"/>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1D070AA2" w14:textId="77777777" w:rsidR="00507B15" w:rsidRPr="00476AA7" w:rsidRDefault="00507B15" w:rsidP="003F3217">
            <w:pPr>
              <w:pStyle w:val="AbsatzTab12Pt1-1Kur"/>
              <w:rPr>
                <w:rFonts w:ascii="Arial" w:hAnsi="Arial"/>
              </w:rPr>
            </w:pPr>
            <w:r>
              <w:rPr>
                <w:rFonts w:ascii="Arial" w:hAnsi="Arial"/>
              </w:rPr>
              <w:t>T-002</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322FBB6C" w14:textId="77777777" w:rsidR="00507B15" w:rsidRPr="00476AA7" w:rsidRDefault="00507B15" w:rsidP="003F3217">
            <w:pPr>
              <w:pStyle w:val="AbsatzTab12Pt1-1Kur"/>
              <w:rPr>
                <w:rFonts w:ascii="Arial" w:hAnsi="Arial"/>
              </w:rPr>
            </w:pPr>
            <w:r>
              <w:rPr>
                <w:rFonts w:ascii="Arial" w:hAnsi="Arial"/>
              </w:rPr>
              <w:t>Webseite aufrufen</w:t>
            </w:r>
          </w:p>
        </w:tc>
      </w:tr>
      <w:tr w:rsidR="00507B15" w:rsidRPr="00476AA7" w14:paraId="1455DD7D"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71F773" w14:textId="77777777" w:rsidR="00507B15" w:rsidRPr="00476AA7" w:rsidRDefault="00507B15" w:rsidP="003F3217">
            <w:pPr>
              <w:pStyle w:val="AbsatzTab12PtTitel"/>
              <w:rPr>
                <w:rFonts w:ascii="Arial" w:hAnsi="Arial"/>
              </w:rPr>
            </w:pPr>
            <w:r w:rsidRPr="00476AA7">
              <w:rPr>
                <w:rFonts w:ascii="Arial" w:hAnsi="Arial"/>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252EED64" w14:textId="77777777" w:rsidR="00507B15" w:rsidRPr="00476AA7" w:rsidRDefault="00507B15" w:rsidP="003F3217">
            <w:pPr>
              <w:pStyle w:val="AbsatzTab12Pt1-1Kur"/>
              <w:rPr>
                <w:rFonts w:ascii="Arial" w:hAnsi="Arial"/>
              </w:rPr>
            </w:pPr>
            <w:r>
              <w:rPr>
                <w:rFonts w:ascii="Arial" w:hAnsi="Arial"/>
              </w:rPr>
              <w:t>Aufrufen der Webseite</w:t>
            </w:r>
          </w:p>
        </w:tc>
      </w:tr>
      <w:tr w:rsidR="00507B15" w:rsidRPr="00476AA7" w14:paraId="088245F9"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1EB4D0" w14:textId="77777777" w:rsidR="00507B15" w:rsidRPr="00476AA7" w:rsidRDefault="00507B15" w:rsidP="003F3217">
            <w:pPr>
              <w:pStyle w:val="AbsatzTab12PtTitel"/>
              <w:rPr>
                <w:rFonts w:ascii="Arial" w:hAnsi="Arial"/>
              </w:rPr>
            </w:pPr>
            <w:r w:rsidRPr="00476AA7">
              <w:rPr>
                <w:rFonts w:ascii="Arial" w:hAnsi="Arial"/>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5E0B7670" w14:textId="77777777" w:rsidR="00507B15" w:rsidRDefault="00507B15" w:rsidP="003F3217">
            <w:pPr>
              <w:pStyle w:val="AbsatzTab12Pt1-1Kur"/>
              <w:rPr>
                <w:rFonts w:ascii="Arial" w:hAnsi="Arial"/>
              </w:rPr>
            </w:pPr>
            <w:r>
              <w:rPr>
                <w:rFonts w:ascii="Arial" w:hAnsi="Arial"/>
              </w:rPr>
              <w:t>Funktionierender Browser,</w:t>
            </w:r>
          </w:p>
          <w:p w14:paraId="78CB8F95" w14:textId="5F99862C" w:rsidR="00507B15" w:rsidRDefault="00507B15" w:rsidP="003F3217">
            <w:pPr>
              <w:pStyle w:val="AbsatzTab12Pt1-1Kur"/>
              <w:rPr>
                <w:rFonts w:ascii="Arial" w:hAnsi="Arial"/>
              </w:rPr>
            </w:pPr>
            <w:r>
              <w:rPr>
                <w:rFonts w:ascii="Arial" w:hAnsi="Arial"/>
              </w:rPr>
              <w:t>z.B</w:t>
            </w:r>
            <w:r w:rsidR="00B3399C">
              <w:rPr>
                <w:rFonts w:ascii="Arial" w:hAnsi="Arial"/>
              </w:rPr>
              <w:t>.</w:t>
            </w:r>
            <w:r>
              <w:rPr>
                <w:rFonts w:ascii="Arial" w:hAnsi="Arial"/>
              </w:rPr>
              <w:t xml:space="preserve"> Chrom:</w:t>
            </w:r>
            <w:r>
              <w:rPr>
                <w:rFonts w:ascii="Roboto" w:hAnsi="Roboto"/>
                <w:color w:val="5F6368"/>
                <w:sz w:val="20"/>
                <w:szCs w:val="20"/>
              </w:rPr>
              <w:t xml:space="preserve"> </w:t>
            </w:r>
            <w:r w:rsidRPr="00476AA7">
              <w:rPr>
                <w:rFonts w:ascii="Arial" w:hAnsi="Arial"/>
              </w:rPr>
              <w:t>Version 81.0.4044.138</w:t>
            </w:r>
            <w:r>
              <w:rPr>
                <w:rFonts w:ascii="Arial" w:hAnsi="Arial"/>
              </w:rPr>
              <w:br/>
              <w:t>Kamera,</w:t>
            </w:r>
          </w:p>
          <w:p w14:paraId="345052B9" w14:textId="77777777" w:rsidR="00507B15" w:rsidRPr="00476AA7" w:rsidRDefault="00507B15" w:rsidP="003F3217">
            <w:pPr>
              <w:pStyle w:val="AbsatzTab12Pt1-1Kur"/>
              <w:rPr>
                <w:rFonts w:ascii="Arial" w:hAnsi="Arial"/>
              </w:rPr>
            </w:pPr>
            <w:r>
              <w:rPr>
                <w:rFonts w:ascii="Arial" w:hAnsi="Arial"/>
              </w:rPr>
              <w:t>Computer mit Anschluss zum Internet</w:t>
            </w:r>
            <w:r>
              <w:rPr>
                <w:rFonts w:ascii="Arial" w:hAnsi="Arial"/>
              </w:rPr>
              <w:br/>
              <w:t>Stabile Internetverbindung</w:t>
            </w:r>
          </w:p>
        </w:tc>
      </w:tr>
      <w:tr w:rsidR="00507B15" w:rsidRPr="00476AA7" w14:paraId="0D16E11D"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C30EDE" w14:textId="77777777" w:rsidR="00507B15" w:rsidRPr="00476AA7" w:rsidRDefault="00507B15" w:rsidP="003F3217">
            <w:pPr>
              <w:pStyle w:val="AbsatzTab12PtTitel"/>
              <w:rPr>
                <w:rFonts w:ascii="Arial" w:hAnsi="Arial"/>
              </w:rPr>
            </w:pPr>
            <w:r w:rsidRPr="00476AA7">
              <w:rPr>
                <w:rFonts w:ascii="Arial" w:hAnsi="Arial"/>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3E1E10F9" w14:textId="77777777" w:rsidR="00507B15" w:rsidRDefault="00507B15" w:rsidP="003F3217">
            <w:pPr>
              <w:pStyle w:val="AbsatzTab12Pt1-1Kur"/>
              <w:rPr>
                <w:rFonts w:ascii="Arial" w:hAnsi="Arial"/>
              </w:rPr>
            </w:pPr>
            <w:r>
              <w:rPr>
                <w:rFonts w:ascii="Arial" w:hAnsi="Arial"/>
              </w:rPr>
              <w:t>Als erstes den Browser starten</w:t>
            </w:r>
          </w:p>
          <w:p w14:paraId="227DEE62" w14:textId="77777777" w:rsidR="00507B15" w:rsidRDefault="00507B15" w:rsidP="003F3217">
            <w:pPr>
              <w:pStyle w:val="AbsatzTab12Pt1-1Kur"/>
              <w:rPr>
                <w:rFonts w:ascii="Arial" w:hAnsi="Arial"/>
              </w:rPr>
            </w:pPr>
            <w:r>
              <w:rPr>
                <w:rFonts w:ascii="Arial" w:hAnsi="Arial"/>
              </w:rPr>
              <w:t>Anschliessend im Suchfeld folgende URL eingeben:</w:t>
            </w:r>
          </w:p>
          <w:p w14:paraId="542EFBD8" w14:textId="77777777" w:rsidR="00507B15" w:rsidRDefault="006C6C1D" w:rsidP="003F3217">
            <w:pPr>
              <w:pStyle w:val="AbsatzTab12Pt1-1Kur"/>
              <w:rPr>
                <w:rFonts w:ascii="Arial" w:hAnsi="Arial"/>
              </w:rPr>
            </w:pPr>
            <w:hyperlink r:id="rId35" w:history="1">
              <w:r w:rsidR="00507B15" w:rsidRPr="00F17F26">
                <w:rPr>
                  <w:rStyle w:val="Hyperlink"/>
                  <w:rFonts w:ascii="Arial" w:hAnsi="Arial"/>
                </w:rPr>
                <w:t>https://ar.wibilea.ch</w:t>
              </w:r>
            </w:hyperlink>
            <w:r w:rsidR="00507B15">
              <w:rPr>
                <w:rFonts w:ascii="Arial" w:hAnsi="Arial"/>
              </w:rPr>
              <w:br/>
              <w:t xml:space="preserve">Nun abwarten bis der </w:t>
            </w:r>
            <w:proofErr w:type="spellStart"/>
            <w:r w:rsidR="00507B15">
              <w:rPr>
                <w:rFonts w:ascii="Arial" w:hAnsi="Arial"/>
              </w:rPr>
              <w:t>Loadingscreen</w:t>
            </w:r>
            <w:proofErr w:type="spellEnd"/>
            <w:r w:rsidR="00507B15">
              <w:rPr>
                <w:rFonts w:ascii="Arial" w:hAnsi="Arial"/>
              </w:rPr>
              <w:t xml:space="preserve"> verschwindet</w:t>
            </w:r>
          </w:p>
          <w:p w14:paraId="298069EF" w14:textId="77777777" w:rsidR="00507B15" w:rsidRPr="00476AA7" w:rsidRDefault="00507B15" w:rsidP="003F3217">
            <w:pPr>
              <w:pStyle w:val="AbsatzTab12Pt1-1Kur"/>
              <w:rPr>
                <w:rFonts w:ascii="Arial" w:hAnsi="Arial"/>
              </w:rPr>
            </w:pPr>
            <w:r>
              <w:rPr>
                <w:rFonts w:ascii="Arial" w:hAnsi="Arial"/>
              </w:rPr>
              <w:t>Danach auf «Webcam zulassen» drücken.</w:t>
            </w:r>
          </w:p>
          <w:p w14:paraId="3E6CAED8" w14:textId="77777777" w:rsidR="00507B15" w:rsidRPr="00476AA7" w:rsidRDefault="00507B15" w:rsidP="003F3217">
            <w:pPr>
              <w:pStyle w:val="AbsatzTab12Pt1-1Kur"/>
              <w:rPr>
                <w:rFonts w:ascii="Arial" w:hAnsi="Arial"/>
              </w:rPr>
            </w:pPr>
            <w:r>
              <w:rPr>
                <w:rFonts w:ascii="Arial" w:hAnsi="Arial"/>
              </w:rPr>
              <w:t>Warten bis das Kamerabild erscheint.</w:t>
            </w:r>
          </w:p>
          <w:p w14:paraId="6A7C7712" w14:textId="77777777" w:rsidR="00507B15" w:rsidRPr="00476AA7" w:rsidRDefault="00507B15" w:rsidP="003F3217">
            <w:pPr>
              <w:pStyle w:val="AbsatzTab12Pt1-1Kur"/>
              <w:rPr>
                <w:rFonts w:ascii="Arial" w:hAnsi="Arial"/>
              </w:rPr>
            </w:pPr>
            <w:r>
              <w:rPr>
                <w:rFonts w:ascii="Arial" w:hAnsi="Arial"/>
              </w:rPr>
              <w:t>Sobald das Kamerabild erscheint ist dieser Testfall abgeschlossen.</w:t>
            </w:r>
          </w:p>
          <w:p w14:paraId="43F0EF3D" w14:textId="77777777" w:rsidR="00507B15" w:rsidRPr="00476AA7" w:rsidRDefault="00507B15" w:rsidP="003F3217">
            <w:pPr>
              <w:pStyle w:val="AbsatzTab12Pt1-1Kur"/>
              <w:rPr>
                <w:rFonts w:ascii="Arial" w:hAnsi="Arial"/>
              </w:rPr>
            </w:pPr>
          </w:p>
        </w:tc>
      </w:tr>
      <w:tr w:rsidR="00507B15" w:rsidRPr="00476AA7" w14:paraId="72FEAC31"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6C2DE" w14:textId="77777777" w:rsidR="00507B15" w:rsidRPr="00476AA7" w:rsidRDefault="00507B15" w:rsidP="003F3217">
            <w:pPr>
              <w:pStyle w:val="AbsatzTab12PtTitel"/>
              <w:rPr>
                <w:rFonts w:ascii="Arial" w:hAnsi="Arial"/>
              </w:rPr>
            </w:pPr>
            <w:r w:rsidRPr="00476AA7">
              <w:rPr>
                <w:rFonts w:ascii="Arial" w:hAnsi="Arial"/>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12E945F" w14:textId="77777777" w:rsidR="00507B15" w:rsidRPr="00476AA7" w:rsidRDefault="00507B15" w:rsidP="003F3217">
            <w:pPr>
              <w:pStyle w:val="AbsatzTab12Pt1-1Kur"/>
              <w:rPr>
                <w:rFonts w:ascii="Arial" w:hAnsi="Arial"/>
              </w:rPr>
            </w:pPr>
            <w:r>
              <w:rPr>
                <w:rFonts w:ascii="Arial" w:hAnsi="Arial"/>
              </w:rPr>
              <w:t xml:space="preserve">Nun sollte der Browser die Kamera abfragen. Wenn das Zulassen von der Kamera bestätigt wurde, sollte das aktuelle Kamerabild des Gerätes kommen. </w:t>
            </w:r>
          </w:p>
        </w:tc>
      </w:tr>
    </w:tbl>
    <w:p w14:paraId="1DD542FA" w14:textId="7120BC76" w:rsidR="00507B15" w:rsidRDefault="00507B15" w:rsidP="00872E8B"/>
    <w:p w14:paraId="7AF5740D" w14:textId="3A5FE465" w:rsidR="00507B15" w:rsidRDefault="00D6021F" w:rsidP="00872E8B">
      <w:r>
        <w:br w:type="page"/>
      </w:r>
    </w:p>
    <w:p w14:paraId="79EC6BAC" w14:textId="608CC4AE" w:rsidR="006400F7" w:rsidRDefault="006400F7" w:rsidP="006400F7">
      <w:pPr>
        <w:pStyle w:val="Beschriftung"/>
        <w:keepNext/>
      </w:pPr>
      <w:bookmarkStart w:id="92" w:name="_Toc40877731"/>
      <w:r>
        <w:lastRenderedPageBreak/>
        <w:t xml:space="preserve">Tabelle </w:t>
      </w:r>
      <w:r w:rsidR="006C6C1D">
        <w:fldChar w:fldCharType="begin"/>
      </w:r>
      <w:r w:rsidR="006C6C1D">
        <w:instrText xml:space="preserve"> SEQ Tabelle \* ARABIC </w:instrText>
      </w:r>
      <w:r w:rsidR="006C6C1D">
        <w:fldChar w:fldCharType="separate"/>
      </w:r>
      <w:r w:rsidR="00304589">
        <w:rPr>
          <w:noProof/>
        </w:rPr>
        <w:t>38</w:t>
      </w:r>
      <w:r w:rsidR="006C6C1D">
        <w:rPr>
          <w:noProof/>
        </w:rPr>
        <w:fldChar w:fldCharType="end"/>
      </w:r>
      <w:r w:rsidRPr="00AE3ECC">
        <w:t xml:space="preserve">: Testfall </w:t>
      </w:r>
      <w:r>
        <w:t>03</w:t>
      </w:r>
      <w:bookmarkEnd w:id="92"/>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B15" w:rsidRPr="00476AA7" w14:paraId="46D78259" w14:textId="77777777" w:rsidTr="003F3217">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00FA7045" w14:textId="77777777" w:rsidR="00507B15" w:rsidRPr="00476AA7" w:rsidRDefault="00507B15" w:rsidP="003F3217">
            <w:pPr>
              <w:pStyle w:val="AbsatzTab12PtTitel"/>
              <w:rPr>
                <w:rFonts w:ascii="Arial" w:hAnsi="Arial"/>
              </w:rPr>
            </w:pPr>
            <w:r w:rsidRPr="00476AA7">
              <w:rPr>
                <w:rFonts w:ascii="Arial" w:hAnsi="Arial"/>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22B1AA36" w14:textId="77777777" w:rsidR="00507B15" w:rsidRPr="00476AA7" w:rsidRDefault="00507B15" w:rsidP="003F3217">
            <w:pPr>
              <w:pStyle w:val="AbsatzTab12Pt1-1Kur"/>
              <w:rPr>
                <w:rFonts w:ascii="Arial" w:hAnsi="Arial"/>
              </w:rPr>
            </w:pPr>
            <w:r>
              <w:rPr>
                <w:rFonts w:ascii="Arial" w:hAnsi="Arial"/>
              </w:rPr>
              <w:t>T-003</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14DB945D" w14:textId="1A7F776D" w:rsidR="00507B15" w:rsidRPr="00476AA7" w:rsidRDefault="00507B15" w:rsidP="003F3217">
            <w:pPr>
              <w:pStyle w:val="AbsatzTab12Pt1-1Kur"/>
              <w:rPr>
                <w:rFonts w:ascii="Arial" w:hAnsi="Arial"/>
              </w:rPr>
            </w:pPr>
            <w:r>
              <w:rPr>
                <w:rFonts w:ascii="Arial" w:hAnsi="Arial"/>
              </w:rPr>
              <w:t>AR-Marker</w:t>
            </w:r>
            <w:r w:rsidR="004B24C2">
              <w:rPr>
                <w:rFonts w:ascii="Arial" w:hAnsi="Arial"/>
              </w:rPr>
              <w:fldChar w:fldCharType="begin"/>
            </w:r>
            <w:r w:rsidR="004B24C2">
              <w:instrText xml:space="preserve"> XE "</w:instrText>
            </w:r>
            <w:r w:rsidR="004B24C2" w:rsidRPr="00632CC7">
              <w:rPr>
                <w:color w:val="000000"/>
                <w:sz w:val="20"/>
                <w:szCs w:val="20"/>
                <w:lang w:eastAsia="de-CH"/>
              </w:rPr>
              <w:instrText>AR-Marker</w:instrText>
            </w:r>
            <w:r w:rsidR="004B24C2">
              <w:instrText xml:space="preserve">" </w:instrText>
            </w:r>
            <w:r w:rsidR="004B24C2">
              <w:rPr>
                <w:rFonts w:ascii="Arial" w:hAnsi="Arial"/>
              </w:rPr>
              <w:fldChar w:fldCharType="end"/>
            </w:r>
          </w:p>
        </w:tc>
      </w:tr>
      <w:tr w:rsidR="00507B15" w:rsidRPr="00476AA7" w14:paraId="29896946"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B06842" w14:textId="77777777" w:rsidR="00507B15" w:rsidRPr="00476AA7" w:rsidRDefault="00507B15" w:rsidP="003F3217">
            <w:pPr>
              <w:pStyle w:val="AbsatzTab12PtTitel"/>
              <w:rPr>
                <w:rFonts w:ascii="Arial" w:hAnsi="Arial"/>
              </w:rPr>
            </w:pPr>
            <w:r w:rsidRPr="00476AA7">
              <w:rPr>
                <w:rFonts w:ascii="Arial" w:hAnsi="Arial"/>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0E9C9EEB" w14:textId="37FA6465" w:rsidR="00507B15" w:rsidRPr="00476AA7" w:rsidRDefault="00507B15" w:rsidP="003F3217">
            <w:pPr>
              <w:pStyle w:val="AbsatzTab12Pt1-1Kur"/>
              <w:rPr>
                <w:rFonts w:ascii="Arial" w:hAnsi="Arial"/>
              </w:rPr>
            </w:pPr>
            <w:r>
              <w:rPr>
                <w:rFonts w:ascii="Arial" w:hAnsi="Arial"/>
              </w:rPr>
              <w:t>Testen der AR-Marker</w:t>
            </w:r>
            <w:r w:rsidR="004B24C2">
              <w:rPr>
                <w:rFonts w:ascii="Arial" w:hAnsi="Arial"/>
              </w:rPr>
              <w:fldChar w:fldCharType="begin"/>
            </w:r>
            <w:r w:rsidR="004B24C2">
              <w:instrText xml:space="preserve"> XE "</w:instrText>
            </w:r>
            <w:r w:rsidR="004B24C2" w:rsidRPr="00632CC7">
              <w:rPr>
                <w:color w:val="000000"/>
                <w:sz w:val="20"/>
                <w:szCs w:val="20"/>
                <w:lang w:eastAsia="de-CH"/>
              </w:rPr>
              <w:instrText>AR-Marker</w:instrText>
            </w:r>
            <w:r w:rsidR="004B24C2">
              <w:instrText xml:space="preserve">" </w:instrText>
            </w:r>
            <w:r w:rsidR="004B24C2">
              <w:rPr>
                <w:rFonts w:ascii="Arial" w:hAnsi="Arial"/>
              </w:rPr>
              <w:fldChar w:fldCharType="end"/>
            </w:r>
          </w:p>
        </w:tc>
      </w:tr>
      <w:tr w:rsidR="00507B15" w:rsidRPr="00476AA7" w14:paraId="7518CFA8"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987C59" w14:textId="77777777" w:rsidR="00507B15" w:rsidRPr="00476AA7" w:rsidRDefault="00507B15" w:rsidP="003F3217">
            <w:pPr>
              <w:pStyle w:val="AbsatzTab12PtTitel"/>
              <w:rPr>
                <w:rFonts w:ascii="Arial" w:hAnsi="Arial"/>
              </w:rPr>
            </w:pPr>
            <w:r w:rsidRPr="00476AA7">
              <w:rPr>
                <w:rFonts w:ascii="Arial" w:hAnsi="Arial"/>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4FE7149C" w14:textId="77777777" w:rsidR="00507B15" w:rsidRDefault="00507B15" w:rsidP="003F3217">
            <w:pPr>
              <w:pStyle w:val="AbsatzTab12Pt1-1Kur"/>
              <w:rPr>
                <w:rFonts w:ascii="Arial" w:hAnsi="Arial"/>
              </w:rPr>
            </w:pPr>
            <w:r>
              <w:rPr>
                <w:rFonts w:ascii="Arial" w:hAnsi="Arial"/>
              </w:rPr>
              <w:t>Funktionierender Browser,</w:t>
            </w:r>
          </w:p>
          <w:p w14:paraId="6F0E79F0" w14:textId="2A8CA044" w:rsidR="00507B15" w:rsidRDefault="00507B15" w:rsidP="003F3217">
            <w:pPr>
              <w:pStyle w:val="AbsatzTab12Pt1-1Kur"/>
              <w:rPr>
                <w:rFonts w:ascii="Arial" w:hAnsi="Arial"/>
              </w:rPr>
            </w:pPr>
            <w:r>
              <w:rPr>
                <w:rFonts w:ascii="Arial" w:hAnsi="Arial"/>
              </w:rPr>
              <w:t>z.B</w:t>
            </w:r>
            <w:r w:rsidR="00B3399C">
              <w:rPr>
                <w:rFonts w:ascii="Arial" w:hAnsi="Arial"/>
              </w:rPr>
              <w:t>.</w:t>
            </w:r>
            <w:r>
              <w:rPr>
                <w:rFonts w:ascii="Arial" w:hAnsi="Arial"/>
              </w:rPr>
              <w:t xml:space="preserve"> Chrom:</w:t>
            </w:r>
            <w:r>
              <w:rPr>
                <w:rFonts w:ascii="Roboto" w:hAnsi="Roboto"/>
                <w:color w:val="5F6368"/>
                <w:sz w:val="20"/>
                <w:szCs w:val="20"/>
              </w:rPr>
              <w:t xml:space="preserve"> </w:t>
            </w:r>
            <w:r w:rsidRPr="00476AA7">
              <w:rPr>
                <w:rFonts w:ascii="Arial" w:hAnsi="Arial"/>
              </w:rPr>
              <w:t>Version 81.0.4044.138</w:t>
            </w:r>
            <w:r>
              <w:rPr>
                <w:rFonts w:ascii="Arial" w:hAnsi="Arial"/>
              </w:rPr>
              <w:br/>
              <w:t>Kamera,</w:t>
            </w:r>
          </w:p>
          <w:p w14:paraId="1968E127" w14:textId="77777777" w:rsidR="00507B15" w:rsidRDefault="00507B15" w:rsidP="003F3217">
            <w:pPr>
              <w:pStyle w:val="AbsatzTab12Pt1-1Kur"/>
              <w:rPr>
                <w:rFonts w:ascii="Arial" w:hAnsi="Arial"/>
              </w:rPr>
            </w:pPr>
            <w:r>
              <w:rPr>
                <w:rFonts w:ascii="Arial" w:hAnsi="Arial"/>
              </w:rPr>
              <w:t>Computer mit Anschluss zum Internet</w:t>
            </w:r>
            <w:r>
              <w:rPr>
                <w:rFonts w:ascii="Arial" w:hAnsi="Arial"/>
              </w:rPr>
              <w:br/>
              <w:t>Stabile Internetverbindung</w:t>
            </w:r>
          </w:p>
          <w:p w14:paraId="67925D79" w14:textId="777A7179" w:rsidR="00507B15" w:rsidRPr="00476AA7" w:rsidRDefault="00507B15" w:rsidP="003F3217">
            <w:pPr>
              <w:pStyle w:val="AbsatzTab12Pt1-1Kur"/>
              <w:rPr>
                <w:rFonts w:ascii="Arial" w:hAnsi="Arial"/>
              </w:rPr>
            </w:pPr>
            <w:r>
              <w:rPr>
                <w:rFonts w:ascii="Arial" w:hAnsi="Arial"/>
              </w:rPr>
              <w:t>AR-Marker</w:t>
            </w:r>
            <w:r w:rsidR="004B24C2">
              <w:rPr>
                <w:rFonts w:ascii="Arial" w:hAnsi="Arial"/>
              </w:rPr>
              <w:fldChar w:fldCharType="begin"/>
            </w:r>
            <w:r w:rsidR="004B24C2">
              <w:instrText xml:space="preserve"> XE "</w:instrText>
            </w:r>
            <w:r w:rsidR="004B24C2" w:rsidRPr="00632CC7">
              <w:rPr>
                <w:color w:val="000000"/>
                <w:sz w:val="20"/>
                <w:szCs w:val="20"/>
                <w:lang w:eastAsia="de-CH"/>
              </w:rPr>
              <w:instrText>AR-Marker</w:instrText>
            </w:r>
            <w:r w:rsidR="004B24C2">
              <w:instrText xml:space="preserve">" </w:instrText>
            </w:r>
            <w:r w:rsidR="004B24C2">
              <w:rPr>
                <w:rFonts w:ascii="Arial" w:hAnsi="Arial"/>
              </w:rPr>
              <w:fldChar w:fldCharType="end"/>
            </w:r>
          </w:p>
        </w:tc>
      </w:tr>
      <w:tr w:rsidR="00507B15" w:rsidRPr="00476AA7" w14:paraId="602ED611"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E36507" w14:textId="77777777" w:rsidR="00507B15" w:rsidRPr="00476AA7" w:rsidRDefault="00507B15" w:rsidP="003F3217">
            <w:pPr>
              <w:pStyle w:val="AbsatzTab12PtTitel"/>
              <w:rPr>
                <w:rFonts w:ascii="Arial" w:hAnsi="Arial"/>
              </w:rPr>
            </w:pPr>
            <w:r w:rsidRPr="00476AA7">
              <w:rPr>
                <w:rFonts w:ascii="Arial" w:hAnsi="Arial"/>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55A7A744" w14:textId="77777777" w:rsidR="00507B15" w:rsidRDefault="00507B15" w:rsidP="003F3217">
            <w:pPr>
              <w:pStyle w:val="AbsatzTab12Pt1-1Kur"/>
              <w:rPr>
                <w:rFonts w:ascii="Arial" w:hAnsi="Arial"/>
              </w:rPr>
            </w:pPr>
            <w:r>
              <w:rPr>
                <w:rFonts w:ascii="Arial" w:hAnsi="Arial"/>
              </w:rPr>
              <w:t>Als erstes den Browser starten</w:t>
            </w:r>
          </w:p>
          <w:p w14:paraId="1BC8C0DC" w14:textId="77777777" w:rsidR="00507B15" w:rsidRDefault="00507B15" w:rsidP="003F3217">
            <w:pPr>
              <w:pStyle w:val="AbsatzTab12Pt1-1Kur"/>
              <w:rPr>
                <w:rFonts w:ascii="Arial" w:hAnsi="Arial"/>
              </w:rPr>
            </w:pPr>
            <w:r>
              <w:rPr>
                <w:rFonts w:ascii="Arial" w:hAnsi="Arial"/>
              </w:rPr>
              <w:t>Anschliessend im Suchfeld folgende URL eingeben:</w:t>
            </w:r>
          </w:p>
          <w:p w14:paraId="7F9B73A3" w14:textId="77777777" w:rsidR="00507B15" w:rsidRDefault="006C6C1D" w:rsidP="003F3217">
            <w:pPr>
              <w:pStyle w:val="AbsatzTab12Pt1-1Kur"/>
              <w:rPr>
                <w:rFonts w:ascii="Arial" w:hAnsi="Arial"/>
              </w:rPr>
            </w:pPr>
            <w:hyperlink r:id="rId36" w:history="1">
              <w:r w:rsidR="00507B15" w:rsidRPr="00F17F26">
                <w:rPr>
                  <w:rStyle w:val="Hyperlink"/>
                  <w:rFonts w:ascii="Arial" w:hAnsi="Arial"/>
                </w:rPr>
                <w:t>https://ar.wibilea.ch</w:t>
              </w:r>
            </w:hyperlink>
            <w:r w:rsidR="00507B15">
              <w:rPr>
                <w:rFonts w:ascii="Arial" w:hAnsi="Arial"/>
              </w:rPr>
              <w:br/>
              <w:t xml:space="preserve">Nun abwarten bis der </w:t>
            </w:r>
            <w:proofErr w:type="spellStart"/>
            <w:r w:rsidR="00507B15">
              <w:rPr>
                <w:rFonts w:ascii="Arial" w:hAnsi="Arial"/>
              </w:rPr>
              <w:t>Loadingscreen</w:t>
            </w:r>
            <w:proofErr w:type="spellEnd"/>
            <w:r w:rsidR="00507B15">
              <w:rPr>
                <w:rFonts w:ascii="Arial" w:hAnsi="Arial"/>
              </w:rPr>
              <w:t xml:space="preserve"> verschwindet</w:t>
            </w:r>
          </w:p>
          <w:p w14:paraId="09B02B81" w14:textId="77777777" w:rsidR="00507B15" w:rsidRPr="00476AA7" w:rsidRDefault="00507B15" w:rsidP="003F3217">
            <w:pPr>
              <w:pStyle w:val="AbsatzTab12Pt1-1Kur"/>
              <w:rPr>
                <w:rFonts w:ascii="Arial" w:hAnsi="Arial"/>
              </w:rPr>
            </w:pPr>
            <w:r>
              <w:rPr>
                <w:rFonts w:ascii="Arial" w:hAnsi="Arial"/>
              </w:rPr>
              <w:t>Danach auf «Webcam zulassen» drücken.</w:t>
            </w:r>
          </w:p>
          <w:p w14:paraId="4681ADEF" w14:textId="701B11B4" w:rsidR="00507B15" w:rsidRDefault="00507B15" w:rsidP="003F3217">
            <w:pPr>
              <w:pStyle w:val="AbsatzTab12Pt1-1Kur"/>
              <w:rPr>
                <w:rFonts w:ascii="Arial" w:hAnsi="Arial"/>
              </w:rPr>
            </w:pPr>
            <w:r>
              <w:rPr>
                <w:rFonts w:ascii="Arial" w:hAnsi="Arial"/>
              </w:rPr>
              <w:t>Nun mit der Kamera auf den AR-Marker</w:t>
            </w:r>
            <w:r w:rsidR="004B24C2">
              <w:rPr>
                <w:rFonts w:ascii="Arial" w:hAnsi="Arial"/>
              </w:rPr>
              <w:fldChar w:fldCharType="begin"/>
            </w:r>
            <w:r w:rsidR="004B24C2">
              <w:instrText xml:space="preserve"> XE "</w:instrText>
            </w:r>
            <w:r w:rsidR="004B24C2" w:rsidRPr="00632CC7">
              <w:rPr>
                <w:color w:val="000000"/>
                <w:sz w:val="20"/>
                <w:szCs w:val="20"/>
                <w:lang w:eastAsia="de-CH"/>
              </w:rPr>
              <w:instrText>AR-Marker</w:instrText>
            </w:r>
            <w:r w:rsidR="004B24C2">
              <w:instrText xml:space="preserve">" </w:instrText>
            </w:r>
            <w:r w:rsidR="004B24C2">
              <w:rPr>
                <w:rFonts w:ascii="Arial" w:hAnsi="Arial"/>
              </w:rPr>
              <w:fldChar w:fldCharType="end"/>
            </w:r>
            <w:r>
              <w:rPr>
                <w:rFonts w:ascii="Arial" w:hAnsi="Arial"/>
              </w:rPr>
              <w:t xml:space="preserve"> zeigen.</w:t>
            </w:r>
          </w:p>
          <w:p w14:paraId="77FA7AE5" w14:textId="046000E4" w:rsidR="00507B15" w:rsidRPr="00476AA7" w:rsidRDefault="00507B15" w:rsidP="003F3217">
            <w:pPr>
              <w:pStyle w:val="AbsatzTab12Pt1-1Kur"/>
              <w:rPr>
                <w:rFonts w:ascii="Arial" w:hAnsi="Arial"/>
              </w:rPr>
            </w:pPr>
            <w:r>
              <w:rPr>
                <w:rFonts w:ascii="Arial" w:hAnsi="Arial"/>
              </w:rPr>
              <w:t xml:space="preserve">Wenn nichts kommt, auf die Seite </w:t>
            </w:r>
            <w:proofErr w:type="spellStart"/>
            <w:r>
              <w:rPr>
                <w:rFonts w:ascii="Arial" w:hAnsi="Arial"/>
              </w:rPr>
              <w:t>swipen</w:t>
            </w:r>
            <w:proofErr w:type="spellEnd"/>
            <w:r>
              <w:rPr>
                <w:rFonts w:ascii="Arial" w:hAnsi="Arial"/>
              </w:rPr>
              <w:t xml:space="preserve"> bis das 3D-Modell</w:t>
            </w:r>
            <w:r w:rsidR="004B24C2">
              <w:rPr>
                <w:rFonts w:ascii="Arial" w:hAnsi="Arial"/>
              </w:rPr>
              <w:fldChar w:fldCharType="begin"/>
            </w:r>
            <w:r w:rsidR="004B24C2">
              <w:instrText xml:space="preserve"> XE "</w:instrText>
            </w:r>
            <w:r w:rsidR="004B24C2" w:rsidRPr="000C78D4">
              <w:rPr>
                <w:rFonts w:ascii="Arial" w:hAnsi="Arial"/>
              </w:rPr>
              <w:instrText>3D-Modell</w:instrText>
            </w:r>
            <w:r w:rsidR="004B24C2">
              <w:instrText xml:space="preserve">" </w:instrText>
            </w:r>
            <w:r w:rsidR="004B24C2">
              <w:rPr>
                <w:rFonts w:ascii="Arial" w:hAnsi="Arial"/>
              </w:rPr>
              <w:fldChar w:fldCharType="end"/>
            </w:r>
            <w:r>
              <w:rPr>
                <w:rFonts w:ascii="Arial" w:hAnsi="Arial"/>
              </w:rPr>
              <w:t xml:space="preserve"> erscheint</w:t>
            </w:r>
          </w:p>
          <w:p w14:paraId="5F49918F" w14:textId="77777777" w:rsidR="00507B15" w:rsidRPr="00476AA7" w:rsidRDefault="00507B15" w:rsidP="003F3217">
            <w:pPr>
              <w:pStyle w:val="AbsatzTab12Pt1-1Kur"/>
              <w:rPr>
                <w:rFonts w:ascii="Arial" w:hAnsi="Arial"/>
              </w:rPr>
            </w:pPr>
            <w:r>
              <w:rPr>
                <w:rFonts w:ascii="Arial" w:hAnsi="Arial"/>
              </w:rPr>
              <w:t>Bei jedem Marker dasselbe machen, wie gerade eben erklärt</w:t>
            </w:r>
          </w:p>
          <w:p w14:paraId="24620A38" w14:textId="77777777" w:rsidR="00507B15" w:rsidRPr="00476AA7" w:rsidRDefault="00507B15" w:rsidP="003F3217">
            <w:pPr>
              <w:pStyle w:val="AbsatzTab12Pt1-1Kur"/>
              <w:rPr>
                <w:rFonts w:ascii="Arial" w:hAnsi="Arial"/>
              </w:rPr>
            </w:pPr>
          </w:p>
        </w:tc>
      </w:tr>
      <w:tr w:rsidR="00507B15" w:rsidRPr="00476AA7" w14:paraId="13BB094C"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D72E34" w14:textId="77777777" w:rsidR="00507B15" w:rsidRPr="00476AA7" w:rsidRDefault="00507B15" w:rsidP="003F3217">
            <w:pPr>
              <w:pStyle w:val="AbsatzTab12PtTitel"/>
              <w:rPr>
                <w:rFonts w:ascii="Arial" w:hAnsi="Arial"/>
              </w:rPr>
            </w:pPr>
            <w:r w:rsidRPr="00476AA7">
              <w:rPr>
                <w:rFonts w:ascii="Arial" w:hAnsi="Arial"/>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7D146D89" w14:textId="46CDA82D" w:rsidR="00507B15" w:rsidRPr="00476AA7" w:rsidRDefault="00507B15" w:rsidP="003F3217">
            <w:pPr>
              <w:pStyle w:val="AbsatzTab12Pt1-1Kur"/>
              <w:rPr>
                <w:rFonts w:ascii="Arial" w:hAnsi="Arial"/>
              </w:rPr>
            </w:pPr>
            <w:r>
              <w:rPr>
                <w:rFonts w:ascii="Arial" w:hAnsi="Arial"/>
              </w:rPr>
              <w:t>Bei jedem einzelnen Marker sollte ein anderes 3D-Modell</w:t>
            </w:r>
            <w:r w:rsidR="004B24C2">
              <w:rPr>
                <w:rFonts w:ascii="Arial" w:hAnsi="Arial"/>
              </w:rPr>
              <w:fldChar w:fldCharType="begin"/>
            </w:r>
            <w:r w:rsidR="004B24C2">
              <w:instrText xml:space="preserve"> XE "</w:instrText>
            </w:r>
            <w:r w:rsidR="004B24C2" w:rsidRPr="000C78D4">
              <w:rPr>
                <w:rFonts w:ascii="Arial" w:hAnsi="Arial"/>
              </w:rPr>
              <w:instrText>3D-Modell</w:instrText>
            </w:r>
            <w:r w:rsidR="004B24C2">
              <w:instrText xml:space="preserve">" </w:instrText>
            </w:r>
            <w:r w:rsidR="004B24C2">
              <w:rPr>
                <w:rFonts w:ascii="Arial" w:hAnsi="Arial"/>
              </w:rPr>
              <w:fldChar w:fldCharType="end"/>
            </w:r>
            <w:r>
              <w:rPr>
                <w:rFonts w:ascii="Arial" w:hAnsi="Arial"/>
              </w:rPr>
              <w:t xml:space="preserve"> erscheinen, weil jeder AR-Marker</w:t>
            </w:r>
            <w:r w:rsidR="004B24C2">
              <w:rPr>
                <w:rFonts w:ascii="Arial" w:hAnsi="Arial"/>
              </w:rPr>
              <w:fldChar w:fldCharType="begin"/>
            </w:r>
            <w:r w:rsidR="004B24C2">
              <w:instrText xml:space="preserve"> XE "</w:instrText>
            </w:r>
            <w:r w:rsidR="004B24C2" w:rsidRPr="00632CC7">
              <w:rPr>
                <w:color w:val="000000"/>
                <w:sz w:val="20"/>
                <w:szCs w:val="20"/>
                <w:lang w:eastAsia="de-CH"/>
              </w:rPr>
              <w:instrText>AR-Marker</w:instrText>
            </w:r>
            <w:r w:rsidR="004B24C2">
              <w:instrText xml:space="preserve">" </w:instrText>
            </w:r>
            <w:r w:rsidR="004B24C2">
              <w:rPr>
                <w:rFonts w:ascii="Arial" w:hAnsi="Arial"/>
              </w:rPr>
              <w:fldChar w:fldCharType="end"/>
            </w:r>
            <w:r>
              <w:rPr>
                <w:rFonts w:ascii="Arial" w:hAnsi="Arial"/>
              </w:rPr>
              <w:t xml:space="preserve"> anders ist.</w:t>
            </w:r>
          </w:p>
        </w:tc>
      </w:tr>
    </w:tbl>
    <w:p w14:paraId="1A514555" w14:textId="7C426CA7" w:rsidR="00507B15" w:rsidRDefault="00507B15" w:rsidP="00872E8B"/>
    <w:p w14:paraId="4E0695FB" w14:textId="45A986A2" w:rsidR="00507B15" w:rsidRDefault="00D6021F" w:rsidP="00872E8B">
      <w:r>
        <w:br w:type="page"/>
      </w:r>
    </w:p>
    <w:p w14:paraId="7146D62A" w14:textId="03425E7B" w:rsidR="006400F7" w:rsidRDefault="006400F7" w:rsidP="006400F7">
      <w:pPr>
        <w:pStyle w:val="Beschriftung"/>
        <w:keepNext/>
      </w:pPr>
      <w:bookmarkStart w:id="93" w:name="_Toc40877732"/>
      <w:r>
        <w:lastRenderedPageBreak/>
        <w:t xml:space="preserve">Tabelle </w:t>
      </w:r>
      <w:r w:rsidR="006C6C1D">
        <w:fldChar w:fldCharType="begin"/>
      </w:r>
      <w:r w:rsidR="006C6C1D">
        <w:instrText xml:space="preserve"> SEQ Tabelle \* ARABIC </w:instrText>
      </w:r>
      <w:r w:rsidR="006C6C1D">
        <w:fldChar w:fldCharType="separate"/>
      </w:r>
      <w:r w:rsidR="00304589">
        <w:rPr>
          <w:noProof/>
        </w:rPr>
        <w:t>39</w:t>
      </w:r>
      <w:r w:rsidR="006C6C1D">
        <w:rPr>
          <w:noProof/>
        </w:rPr>
        <w:fldChar w:fldCharType="end"/>
      </w:r>
      <w:r>
        <w:t>: Testfall 04</w:t>
      </w:r>
      <w:bookmarkEnd w:id="93"/>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B15" w:rsidRPr="00476AA7" w14:paraId="18CFB91B" w14:textId="77777777" w:rsidTr="003F3217">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1BEC936D" w14:textId="77777777" w:rsidR="00507B15" w:rsidRPr="00476AA7" w:rsidRDefault="00507B15" w:rsidP="003F3217">
            <w:pPr>
              <w:pStyle w:val="AbsatzTab12PtTitel"/>
              <w:rPr>
                <w:rFonts w:ascii="Arial" w:hAnsi="Arial"/>
              </w:rPr>
            </w:pPr>
            <w:r w:rsidRPr="00476AA7">
              <w:rPr>
                <w:rFonts w:ascii="Arial" w:hAnsi="Arial"/>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5DE08B45" w14:textId="77777777" w:rsidR="00507B15" w:rsidRPr="00476AA7" w:rsidRDefault="00507B15" w:rsidP="003F3217">
            <w:pPr>
              <w:pStyle w:val="AbsatzTab12Pt1-1Kur"/>
              <w:rPr>
                <w:rFonts w:ascii="Arial" w:hAnsi="Arial"/>
              </w:rPr>
            </w:pPr>
            <w:r>
              <w:rPr>
                <w:rFonts w:ascii="Arial" w:hAnsi="Arial"/>
              </w:rPr>
              <w:t>T-004</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0A4BCBA2" w14:textId="77777777" w:rsidR="00507B15" w:rsidRPr="00476AA7" w:rsidRDefault="00507B15" w:rsidP="003F3217">
            <w:pPr>
              <w:pStyle w:val="AbsatzTab12Pt1-1Kur"/>
              <w:rPr>
                <w:rFonts w:ascii="Arial" w:hAnsi="Arial"/>
              </w:rPr>
            </w:pPr>
            <w:r>
              <w:rPr>
                <w:rFonts w:ascii="Arial" w:hAnsi="Arial"/>
              </w:rPr>
              <w:t>3D-Modelle testen</w:t>
            </w:r>
          </w:p>
        </w:tc>
      </w:tr>
      <w:tr w:rsidR="00507B15" w:rsidRPr="00476AA7" w14:paraId="415C89C8"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FCFD93" w14:textId="77777777" w:rsidR="00507B15" w:rsidRPr="00476AA7" w:rsidRDefault="00507B15" w:rsidP="003F3217">
            <w:pPr>
              <w:pStyle w:val="AbsatzTab12PtTitel"/>
              <w:rPr>
                <w:rFonts w:ascii="Arial" w:hAnsi="Arial"/>
              </w:rPr>
            </w:pPr>
            <w:r w:rsidRPr="00476AA7">
              <w:rPr>
                <w:rFonts w:ascii="Arial" w:hAnsi="Arial"/>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4B98D628" w14:textId="77777777" w:rsidR="00507B15" w:rsidRPr="00476AA7" w:rsidRDefault="00507B15" w:rsidP="003F3217">
            <w:pPr>
              <w:pStyle w:val="AbsatzTab12Pt1-1Kur"/>
              <w:rPr>
                <w:rFonts w:ascii="Arial" w:hAnsi="Arial"/>
              </w:rPr>
            </w:pPr>
            <w:r>
              <w:rPr>
                <w:rFonts w:ascii="Arial" w:hAnsi="Arial"/>
              </w:rPr>
              <w:t>Testen ob alle 3D-Modelle angezeigt werden.</w:t>
            </w:r>
          </w:p>
        </w:tc>
      </w:tr>
      <w:tr w:rsidR="00507B15" w:rsidRPr="00476AA7" w14:paraId="55C7CD93"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1EA1EA" w14:textId="77777777" w:rsidR="00507B15" w:rsidRPr="00476AA7" w:rsidRDefault="00507B15" w:rsidP="003F3217">
            <w:pPr>
              <w:pStyle w:val="AbsatzTab12PtTitel"/>
              <w:rPr>
                <w:rFonts w:ascii="Arial" w:hAnsi="Arial"/>
              </w:rPr>
            </w:pPr>
            <w:r w:rsidRPr="00476AA7">
              <w:rPr>
                <w:rFonts w:ascii="Arial" w:hAnsi="Arial"/>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303642D5" w14:textId="77777777" w:rsidR="00507B15" w:rsidRDefault="00507B15" w:rsidP="003F3217">
            <w:pPr>
              <w:pStyle w:val="AbsatzTab12Pt1-1Kur"/>
              <w:rPr>
                <w:rFonts w:ascii="Arial" w:hAnsi="Arial"/>
              </w:rPr>
            </w:pPr>
            <w:r>
              <w:rPr>
                <w:rFonts w:ascii="Arial" w:hAnsi="Arial"/>
              </w:rPr>
              <w:t>Funktionierender Browser,</w:t>
            </w:r>
          </w:p>
          <w:p w14:paraId="2CAEC164" w14:textId="3B7BEF71" w:rsidR="00507B15" w:rsidRDefault="00507B15" w:rsidP="003F3217">
            <w:pPr>
              <w:pStyle w:val="AbsatzTab12Pt1-1Kur"/>
              <w:rPr>
                <w:rFonts w:ascii="Arial" w:hAnsi="Arial"/>
              </w:rPr>
            </w:pPr>
            <w:r>
              <w:rPr>
                <w:rFonts w:ascii="Arial" w:hAnsi="Arial"/>
              </w:rPr>
              <w:t>z.B</w:t>
            </w:r>
            <w:r w:rsidR="00B3399C">
              <w:rPr>
                <w:rFonts w:ascii="Arial" w:hAnsi="Arial"/>
              </w:rPr>
              <w:t>.</w:t>
            </w:r>
            <w:r>
              <w:rPr>
                <w:rFonts w:ascii="Arial" w:hAnsi="Arial"/>
              </w:rPr>
              <w:t xml:space="preserve"> Chrom:</w:t>
            </w:r>
            <w:r>
              <w:rPr>
                <w:rFonts w:ascii="Roboto" w:hAnsi="Roboto"/>
                <w:color w:val="5F6368"/>
                <w:sz w:val="20"/>
                <w:szCs w:val="20"/>
              </w:rPr>
              <w:t xml:space="preserve"> </w:t>
            </w:r>
            <w:r w:rsidRPr="00476AA7">
              <w:rPr>
                <w:rFonts w:ascii="Arial" w:hAnsi="Arial"/>
              </w:rPr>
              <w:t>Version 81.0.4044.138</w:t>
            </w:r>
            <w:r>
              <w:rPr>
                <w:rFonts w:ascii="Arial" w:hAnsi="Arial"/>
              </w:rPr>
              <w:br/>
              <w:t>Kamera,</w:t>
            </w:r>
          </w:p>
          <w:p w14:paraId="473DF544" w14:textId="77777777" w:rsidR="00507B15" w:rsidRDefault="00507B15" w:rsidP="003F3217">
            <w:pPr>
              <w:pStyle w:val="AbsatzTab12Pt1-1Kur"/>
              <w:rPr>
                <w:rFonts w:ascii="Arial" w:hAnsi="Arial"/>
              </w:rPr>
            </w:pPr>
            <w:r>
              <w:rPr>
                <w:rFonts w:ascii="Arial" w:hAnsi="Arial"/>
              </w:rPr>
              <w:t>Computer mit Anschluss zum Internet</w:t>
            </w:r>
            <w:r>
              <w:rPr>
                <w:rFonts w:ascii="Arial" w:hAnsi="Arial"/>
              </w:rPr>
              <w:br/>
              <w:t>Stabile Internetverbindung</w:t>
            </w:r>
          </w:p>
          <w:p w14:paraId="2EF706AC" w14:textId="43BD2809" w:rsidR="00507B15" w:rsidRPr="00476AA7" w:rsidRDefault="00507B15" w:rsidP="003F3217">
            <w:pPr>
              <w:pStyle w:val="AbsatzTab12Pt1-1Kur"/>
              <w:rPr>
                <w:rFonts w:ascii="Arial" w:hAnsi="Arial"/>
              </w:rPr>
            </w:pPr>
            <w:r>
              <w:rPr>
                <w:rFonts w:ascii="Arial" w:hAnsi="Arial"/>
              </w:rPr>
              <w:t>AR-Marker</w:t>
            </w:r>
            <w:r w:rsidR="004B24C2">
              <w:rPr>
                <w:rFonts w:ascii="Arial" w:hAnsi="Arial"/>
              </w:rPr>
              <w:fldChar w:fldCharType="begin"/>
            </w:r>
            <w:r w:rsidR="004B24C2">
              <w:instrText xml:space="preserve"> XE "</w:instrText>
            </w:r>
            <w:r w:rsidR="004B24C2" w:rsidRPr="00632CC7">
              <w:rPr>
                <w:color w:val="000000"/>
                <w:sz w:val="20"/>
                <w:szCs w:val="20"/>
                <w:lang w:eastAsia="de-CH"/>
              </w:rPr>
              <w:instrText>AR-Marker</w:instrText>
            </w:r>
            <w:r w:rsidR="004B24C2">
              <w:instrText xml:space="preserve">" </w:instrText>
            </w:r>
            <w:r w:rsidR="004B24C2">
              <w:rPr>
                <w:rFonts w:ascii="Arial" w:hAnsi="Arial"/>
              </w:rPr>
              <w:fldChar w:fldCharType="end"/>
            </w:r>
          </w:p>
        </w:tc>
      </w:tr>
      <w:tr w:rsidR="00507B15" w:rsidRPr="00476AA7" w14:paraId="57F7DC68"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26591D" w14:textId="77777777" w:rsidR="00507B15" w:rsidRPr="00476AA7" w:rsidRDefault="00507B15" w:rsidP="003F3217">
            <w:pPr>
              <w:pStyle w:val="AbsatzTab12PtTitel"/>
              <w:rPr>
                <w:rFonts w:ascii="Arial" w:hAnsi="Arial"/>
              </w:rPr>
            </w:pPr>
            <w:r w:rsidRPr="00476AA7">
              <w:rPr>
                <w:rFonts w:ascii="Arial" w:hAnsi="Arial"/>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7335B022" w14:textId="77777777" w:rsidR="00507B15" w:rsidRDefault="00507B15" w:rsidP="003F3217">
            <w:pPr>
              <w:pStyle w:val="AbsatzTab12Pt1-1Kur"/>
              <w:rPr>
                <w:rFonts w:ascii="Arial" w:hAnsi="Arial"/>
              </w:rPr>
            </w:pPr>
            <w:r>
              <w:rPr>
                <w:rFonts w:ascii="Arial" w:hAnsi="Arial"/>
              </w:rPr>
              <w:t>Als erstes den Browser starten</w:t>
            </w:r>
          </w:p>
          <w:p w14:paraId="6DB2F944" w14:textId="77777777" w:rsidR="00507B15" w:rsidRDefault="00507B15" w:rsidP="003F3217">
            <w:pPr>
              <w:pStyle w:val="AbsatzTab12Pt1-1Kur"/>
              <w:rPr>
                <w:rFonts w:ascii="Arial" w:hAnsi="Arial"/>
              </w:rPr>
            </w:pPr>
            <w:r>
              <w:rPr>
                <w:rFonts w:ascii="Arial" w:hAnsi="Arial"/>
              </w:rPr>
              <w:t>Anschliessend im Suchfeld folgende URL eingeben:</w:t>
            </w:r>
          </w:p>
          <w:p w14:paraId="06119BB8" w14:textId="77777777" w:rsidR="00507B15" w:rsidRDefault="006C6C1D" w:rsidP="003F3217">
            <w:pPr>
              <w:pStyle w:val="AbsatzTab12Pt1-1Kur"/>
              <w:rPr>
                <w:rFonts w:ascii="Arial" w:hAnsi="Arial"/>
              </w:rPr>
            </w:pPr>
            <w:hyperlink r:id="rId37" w:history="1">
              <w:r w:rsidR="00507B15" w:rsidRPr="00F17F26">
                <w:rPr>
                  <w:rStyle w:val="Hyperlink"/>
                  <w:rFonts w:ascii="Arial" w:hAnsi="Arial"/>
                </w:rPr>
                <w:t>https://ar.wibilea.ch</w:t>
              </w:r>
            </w:hyperlink>
            <w:r w:rsidR="00507B15">
              <w:rPr>
                <w:rFonts w:ascii="Arial" w:hAnsi="Arial"/>
              </w:rPr>
              <w:br/>
              <w:t xml:space="preserve">Nun abwarten bis der </w:t>
            </w:r>
            <w:proofErr w:type="spellStart"/>
            <w:r w:rsidR="00507B15">
              <w:rPr>
                <w:rFonts w:ascii="Arial" w:hAnsi="Arial"/>
              </w:rPr>
              <w:t>Loadingscreen</w:t>
            </w:r>
            <w:proofErr w:type="spellEnd"/>
            <w:r w:rsidR="00507B15">
              <w:rPr>
                <w:rFonts w:ascii="Arial" w:hAnsi="Arial"/>
              </w:rPr>
              <w:t xml:space="preserve"> verschwindet</w:t>
            </w:r>
          </w:p>
          <w:p w14:paraId="6C8F989D" w14:textId="77777777" w:rsidR="00507B15" w:rsidRPr="00476AA7" w:rsidRDefault="00507B15" w:rsidP="003F3217">
            <w:pPr>
              <w:pStyle w:val="AbsatzTab12Pt1-1Kur"/>
              <w:rPr>
                <w:rFonts w:ascii="Arial" w:hAnsi="Arial"/>
              </w:rPr>
            </w:pPr>
            <w:r>
              <w:rPr>
                <w:rFonts w:ascii="Arial" w:hAnsi="Arial"/>
              </w:rPr>
              <w:t>Danach auf «Webcam zulassen» drücken.</w:t>
            </w:r>
          </w:p>
          <w:p w14:paraId="5BDEB6C5" w14:textId="47CAD501" w:rsidR="00507B15" w:rsidRDefault="00507B15" w:rsidP="003F3217">
            <w:pPr>
              <w:pStyle w:val="AbsatzTab12Pt1-1Kur"/>
              <w:rPr>
                <w:rFonts w:ascii="Arial" w:hAnsi="Arial"/>
              </w:rPr>
            </w:pPr>
            <w:r>
              <w:rPr>
                <w:rFonts w:ascii="Arial" w:hAnsi="Arial"/>
              </w:rPr>
              <w:t>Nun mit der Kamera auf den AR-Marker</w:t>
            </w:r>
            <w:r w:rsidR="004B24C2">
              <w:rPr>
                <w:rFonts w:ascii="Arial" w:hAnsi="Arial"/>
              </w:rPr>
              <w:fldChar w:fldCharType="begin"/>
            </w:r>
            <w:r w:rsidR="004B24C2">
              <w:instrText xml:space="preserve"> XE "</w:instrText>
            </w:r>
            <w:r w:rsidR="004B24C2" w:rsidRPr="00632CC7">
              <w:rPr>
                <w:color w:val="000000"/>
                <w:sz w:val="20"/>
                <w:szCs w:val="20"/>
                <w:lang w:eastAsia="de-CH"/>
              </w:rPr>
              <w:instrText>AR-Marker</w:instrText>
            </w:r>
            <w:r w:rsidR="004B24C2">
              <w:instrText xml:space="preserve">" </w:instrText>
            </w:r>
            <w:r w:rsidR="004B24C2">
              <w:rPr>
                <w:rFonts w:ascii="Arial" w:hAnsi="Arial"/>
              </w:rPr>
              <w:fldChar w:fldCharType="end"/>
            </w:r>
            <w:r>
              <w:rPr>
                <w:rFonts w:ascii="Arial" w:hAnsi="Arial"/>
              </w:rPr>
              <w:t xml:space="preserve"> zeigen.</w:t>
            </w:r>
          </w:p>
          <w:p w14:paraId="0A168799" w14:textId="0D2605B8" w:rsidR="00507B15" w:rsidRPr="00476AA7" w:rsidRDefault="00507B15" w:rsidP="003F3217">
            <w:pPr>
              <w:pStyle w:val="AbsatzTab12Pt1-1Kur"/>
              <w:rPr>
                <w:rFonts w:ascii="Arial" w:hAnsi="Arial"/>
              </w:rPr>
            </w:pPr>
            <w:r>
              <w:rPr>
                <w:rFonts w:ascii="Arial" w:hAnsi="Arial"/>
              </w:rPr>
              <w:t xml:space="preserve">Wenn nichts kommt, auf die Seite </w:t>
            </w:r>
            <w:proofErr w:type="spellStart"/>
            <w:r>
              <w:rPr>
                <w:rFonts w:ascii="Arial" w:hAnsi="Arial"/>
              </w:rPr>
              <w:t>swipen</w:t>
            </w:r>
            <w:proofErr w:type="spellEnd"/>
            <w:r>
              <w:rPr>
                <w:rFonts w:ascii="Arial" w:hAnsi="Arial"/>
              </w:rPr>
              <w:t xml:space="preserve"> bis das 3D-Modell</w:t>
            </w:r>
            <w:r w:rsidR="004B24C2">
              <w:rPr>
                <w:rFonts w:ascii="Arial" w:hAnsi="Arial"/>
              </w:rPr>
              <w:fldChar w:fldCharType="begin"/>
            </w:r>
            <w:r w:rsidR="004B24C2">
              <w:instrText xml:space="preserve"> XE "</w:instrText>
            </w:r>
            <w:r w:rsidR="004B24C2" w:rsidRPr="000C78D4">
              <w:rPr>
                <w:rFonts w:ascii="Arial" w:hAnsi="Arial"/>
              </w:rPr>
              <w:instrText>3D-Modell</w:instrText>
            </w:r>
            <w:r w:rsidR="004B24C2">
              <w:instrText xml:space="preserve">" </w:instrText>
            </w:r>
            <w:r w:rsidR="004B24C2">
              <w:rPr>
                <w:rFonts w:ascii="Arial" w:hAnsi="Arial"/>
              </w:rPr>
              <w:fldChar w:fldCharType="end"/>
            </w:r>
            <w:r>
              <w:rPr>
                <w:rFonts w:ascii="Arial" w:hAnsi="Arial"/>
              </w:rPr>
              <w:t xml:space="preserve"> erscheint</w:t>
            </w:r>
          </w:p>
          <w:p w14:paraId="1D5CBEDE" w14:textId="77777777" w:rsidR="00507B15" w:rsidRPr="00476AA7" w:rsidRDefault="00507B15" w:rsidP="003F3217">
            <w:pPr>
              <w:pStyle w:val="AbsatzTab12Pt1-1Kur"/>
              <w:rPr>
                <w:rFonts w:ascii="Arial" w:hAnsi="Arial"/>
              </w:rPr>
            </w:pPr>
            <w:r>
              <w:rPr>
                <w:rFonts w:ascii="Arial" w:hAnsi="Arial"/>
              </w:rPr>
              <w:t>Bei jedem Marker dasselbe machen, wie gerade eben erklärt</w:t>
            </w:r>
          </w:p>
          <w:p w14:paraId="0A130CAA" w14:textId="77777777" w:rsidR="00507B15" w:rsidRPr="00476AA7" w:rsidRDefault="00507B15" w:rsidP="003F3217">
            <w:pPr>
              <w:pStyle w:val="AbsatzTab12Pt1-1Kur"/>
              <w:rPr>
                <w:rFonts w:ascii="Arial" w:hAnsi="Arial"/>
              </w:rPr>
            </w:pPr>
            <w:r>
              <w:rPr>
                <w:rFonts w:ascii="Arial" w:hAnsi="Arial"/>
              </w:rPr>
              <w:t>Schliesslich die auftauchenden 3D-Modelle mit dem HTML Code vergleichen, ob alles identisch ist.</w:t>
            </w:r>
          </w:p>
          <w:p w14:paraId="17D98A36" w14:textId="77777777" w:rsidR="00507B15" w:rsidRPr="00476AA7" w:rsidRDefault="00507B15" w:rsidP="003F3217">
            <w:pPr>
              <w:pStyle w:val="AbsatzTab12Pt1-1Kur"/>
              <w:rPr>
                <w:rFonts w:ascii="Arial" w:hAnsi="Arial"/>
              </w:rPr>
            </w:pPr>
          </w:p>
          <w:p w14:paraId="0F97F2CA" w14:textId="77777777" w:rsidR="00507B15" w:rsidRPr="00476AA7" w:rsidRDefault="00507B15" w:rsidP="003F3217">
            <w:pPr>
              <w:pStyle w:val="AbsatzTab12Pt1-1Kur"/>
              <w:rPr>
                <w:rFonts w:ascii="Arial" w:hAnsi="Arial"/>
              </w:rPr>
            </w:pPr>
          </w:p>
          <w:p w14:paraId="5349F990" w14:textId="77777777" w:rsidR="00507B15" w:rsidRPr="00476AA7" w:rsidRDefault="00507B15" w:rsidP="003F3217">
            <w:pPr>
              <w:pStyle w:val="AbsatzTab12Pt1-1Kur"/>
              <w:rPr>
                <w:rFonts w:ascii="Arial" w:hAnsi="Arial"/>
              </w:rPr>
            </w:pPr>
          </w:p>
        </w:tc>
      </w:tr>
      <w:tr w:rsidR="00507B15" w:rsidRPr="00476AA7" w14:paraId="1BCBF11E"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F6C7A" w14:textId="77777777" w:rsidR="00507B15" w:rsidRPr="00476AA7" w:rsidRDefault="00507B15" w:rsidP="003F3217">
            <w:pPr>
              <w:pStyle w:val="AbsatzTab12PtTitel"/>
              <w:rPr>
                <w:rFonts w:ascii="Arial" w:hAnsi="Arial"/>
              </w:rPr>
            </w:pPr>
            <w:r w:rsidRPr="00476AA7">
              <w:rPr>
                <w:rFonts w:ascii="Arial" w:hAnsi="Arial"/>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62817755" w14:textId="77777777" w:rsidR="00507B15" w:rsidRPr="00476AA7" w:rsidRDefault="00507B15" w:rsidP="003F3217">
            <w:pPr>
              <w:pStyle w:val="AbsatzTab12Pt1-1Kur"/>
              <w:rPr>
                <w:rFonts w:ascii="Arial" w:hAnsi="Arial"/>
              </w:rPr>
            </w:pPr>
            <w:r>
              <w:rPr>
                <w:rFonts w:ascii="Arial" w:hAnsi="Arial"/>
              </w:rPr>
              <w:t>Alle im Code ersichtlichen 3D-Modelle bei den Markern muss mit den jeweiligen 3D-Modellen, die mit der Kamera angezeigt werden übereinstimmen.</w:t>
            </w:r>
          </w:p>
        </w:tc>
      </w:tr>
    </w:tbl>
    <w:p w14:paraId="2FA61C1C" w14:textId="4C62478E" w:rsidR="00507B15" w:rsidRDefault="00507B15" w:rsidP="00872E8B"/>
    <w:p w14:paraId="2EE70BB8" w14:textId="2E553A10" w:rsidR="00507B15" w:rsidRDefault="00D6021F" w:rsidP="00872E8B">
      <w:r>
        <w:br w:type="page"/>
      </w:r>
    </w:p>
    <w:p w14:paraId="4C906CEF" w14:textId="32BA1694" w:rsidR="006400F7" w:rsidRDefault="006400F7" w:rsidP="006400F7">
      <w:pPr>
        <w:pStyle w:val="Beschriftung"/>
        <w:keepNext/>
      </w:pPr>
      <w:bookmarkStart w:id="94" w:name="_Toc40877733"/>
      <w:r>
        <w:lastRenderedPageBreak/>
        <w:t xml:space="preserve">Tabelle </w:t>
      </w:r>
      <w:r w:rsidR="006C6C1D">
        <w:fldChar w:fldCharType="begin"/>
      </w:r>
      <w:r w:rsidR="006C6C1D">
        <w:instrText xml:space="preserve"> SEQ Tabelle \* ARABIC </w:instrText>
      </w:r>
      <w:r w:rsidR="006C6C1D">
        <w:fldChar w:fldCharType="separate"/>
      </w:r>
      <w:r w:rsidR="00304589">
        <w:rPr>
          <w:noProof/>
        </w:rPr>
        <w:t>40</w:t>
      </w:r>
      <w:r w:rsidR="006C6C1D">
        <w:rPr>
          <w:noProof/>
        </w:rPr>
        <w:fldChar w:fldCharType="end"/>
      </w:r>
      <w:r>
        <w:t>: Testfall 05</w:t>
      </w:r>
      <w:bookmarkEnd w:id="94"/>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560"/>
        <w:gridCol w:w="5386"/>
      </w:tblGrid>
      <w:tr w:rsidR="00507B15" w:rsidRPr="00476AA7" w14:paraId="129097EB" w14:textId="77777777" w:rsidTr="003F3217">
        <w:trPr>
          <w:trHeight w:val="425"/>
          <w:tblHeader/>
        </w:trPr>
        <w:tc>
          <w:tcPr>
            <w:tcW w:w="2268" w:type="dxa"/>
            <w:tcBorders>
              <w:top w:val="single" w:sz="4" w:space="0" w:color="auto"/>
              <w:left w:val="single" w:sz="4" w:space="0" w:color="auto"/>
              <w:bottom w:val="single" w:sz="4" w:space="0" w:color="auto"/>
              <w:right w:val="single" w:sz="4" w:space="0" w:color="auto"/>
            </w:tcBorders>
            <w:shd w:val="clear" w:color="auto" w:fill="D9D9D9"/>
            <w:hideMark/>
          </w:tcPr>
          <w:p w14:paraId="258583DA" w14:textId="77777777" w:rsidR="00507B15" w:rsidRPr="00476AA7" w:rsidRDefault="00507B15" w:rsidP="003F3217">
            <w:pPr>
              <w:pStyle w:val="AbsatzTab12PtTitel"/>
              <w:rPr>
                <w:rFonts w:ascii="Arial" w:hAnsi="Arial"/>
              </w:rPr>
            </w:pPr>
            <w:r w:rsidRPr="00476AA7">
              <w:rPr>
                <w:rFonts w:ascii="Arial" w:hAnsi="Arial"/>
              </w:rPr>
              <w:t>ID / Bezeichnung</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14:paraId="0E20082F" w14:textId="77777777" w:rsidR="00507B15" w:rsidRPr="00476AA7" w:rsidRDefault="00507B15" w:rsidP="003F3217">
            <w:pPr>
              <w:pStyle w:val="AbsatzTab12Pt1-1Kur"/>
              <w:rPr>
                <w:rFonts w:ascii="Arial" w:hAnsi="Arial"/>
              </w:rPr>
            </w:pPr>
            <w:r>
              <w:rPr>
                <w:rFonts w:ascii="Arial" w:hAnsi="Arial"/>
              </w:rPr>
              <w:t>T-005</w:t>
            </w:r>
          </w:p>
        </w:tc>
        <w:tc>
          <w:tcPr>
            <w:tcW w:w="5386" w:type="dxa"/>
            <w:tcBorders>
              <w:top w:val="single" w:sz="4" w:space="0" w:color="auto"/>
              <w:left w:val="single" w:sz="4" w:space="0" w:color="auto"/>
              <w:bottom w:val="single" w:sz="4" w:space="0" w:color="auto"/>
              <w:right w:val="single" w:sz="4" w:space="0" w:color="auto"/>
            </w:tcBorders>
            <w:shd w:val="clear" w:color="auto" w:fill="auto"/>
            <w:hideMark/>
          </w:tcPr>
          <w:p w14:paraId="7DE69936" w14:textId="1106678F" w:rsidR="00507B15" w:rsidRPr="00476AA7" w:rsidRDefault="00507B15" w:rsidP="003F3217">
            <w:pPr>
              <w:pStyle w:val="AbsatzTab12Pt1-1Kur"/>
              <w:rPr>
                <w:rFonts w:ascii="Arial" w:hAnsi="Arial"/>
              </w:rPr>
            </w:pPr>
            <w:r>
              <w:rPr>
                <w:rFonts w:ascii="Arial" w:hAnsi="Arial"/>
              </w:rPr>
              <w:t>Funktionieren die Interaktionen</w:t>
            </w:r>
            <w:r w:rsidR="00DE08DF">
              <w:rPr>
                <w:rFonts w:ascii="Arial" w:hAnsi="Arial"/>
              </w:rPr>
              <w:fldChar w:fldCharType="begin"/>
            </w:r>
            <w:r w:rsidR="00DE08DF">
              <w:instrText xml:space="preserve"> XE "</w:instrText>
            </w:r>
            <w:r w:rsidR="00DE08DF" w:rsidRPr="00A77B34">
              <w:instrText>Interaktionen</w:instrText>
            </w:r>
            <w:r w:rsidR="00DE08DF">
              <w:instrText xml:space="preserve">" </w:instrText>
            </w:r>
            <w:r w:rsidR="00DE08DF">
              <w:rPr>
                <w:rFonts w:ascii="Arial" w:hAnsi="Arial"/>
              </w:rPr>
              <w:fldChar w:fldCharType="end"/>
            </w:r>
          </w:p>
        </w:tc>
      </w:tr>
      <w:tr w:rsidR="00507B15" w:rsidRPr="00476AA7" w14:paraId="6AEF4321"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20CA0B" w14:textId="77777777" w:rsidR="00507B15" w:rsidRPr="00476AA7" w:rsidRDefault="00507B15" w:rsidP="003F3217">
            <w:pPr>
              <w:pStyle w:val="AbsatzTab12PtTitel"/>
              <w:rPr>
                <w:rFonts w:ascii="Arial" w:hAnsi="Arial"/>
              </w:rPr>
            </w:pPr>
            <w:r w:rsidRPr="00476AA7">
              <w:rPr>
                <w:rFonts w:ascii="Arial" w:hAnsi="Arial"/>
              </w:rPr>
              <w:t>Beschreibung</w:t>
            </w:r>
          </w:p>
        </w:tc>
        <w:tc>
          <w:tcPr>
            <w:tcW w:w="6946" w:type="dxa"/>
            <w:gridSpan w:val="2"/>
            <w:tcBorders>
              <w:top w:val="single" w:sz="4" w:space="0" w:color="auto"/>
              <w:left w:val="single" w:sz="4" w:space="0" w:color="auto"/>
              <w:bottom w:val="single" w:sz="4" w:space="0" w:color="auto"/>
              <w:right w:val="single" w:sz="4" w:space="0" w:color="auto"/>
            </w:tcBorders>
          </w:tcPr>
          <w:p w14:paraId="14F3E044" w14:textId="77777777" w:rsidR="00507B15" w:rsidRPr="00476AA7" w:rsidRDefault="00507B15" w:rsidP="003F3217">
            <w:pPr>
              <w:pStyle w:val="AbsatzTab12Pt1-1Kur"/>
              <w:rPr>
                <w:rFonts w:ascii="Arial" w:hAnsi="Arial"/>
              </w:rPr>
            </w:pPr>
            <w:r>
              <w:rPr>
                <w:rFonts w:ascii="Arial" w:hAnsi="Arial"/>
              </w:rPr>
              <w:t>Klick Interaktion auf anderen Link</w:t>
            </w:r>
          </w:p>
        </w:tc>
      </w:tr>
      <w:tr w:rsidR="00507B15" w:rsidRPr="00476AA7" w14:paraId="60A5DEC7"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EF2C31" w14:textId="77777777" w:rsidR="00507B15" w:rsidRPr="00476AA7" w:rsidRDefault="00507B15" w:rsidP="003F3217">
            <w:pPr>
              <w:pStyle w:val="AbsatzTab12PtTitel"/>
              <w:rPr>
                <w:rFonts w:ascii="Arial" w:hAnsi="Arial"/>
              </w:rPr>
            </w:pPr>
            <w:r w:rsidRPr="00476AA7">
              <w:rPr>
                <w:rFonts w:ascii="Arial" w:hAnsi="Arial"/>
              </w:rPr>
              <w:t>Testvoraussetzung</w:t>
            </w:r>
          </w:p>
        </w:tc>
        <w:tc>
          <w:tcPr>
            <w:tcW w:w="6946" w:type="dxa"/>
            <w:gridSpan w:val="2"/>
            <w:tcBorders>
              <w:top w:val="single" w:sz="4" w:space="0" w:color="auto"/>
              <w:left w:val="single" w:sz="4" w:space="0" w:color="auto"/>
              <w:bottom w:val="single" w:sz="4" w:space="0" w:color="auto"/>
              <w:right w:val="single" w:sz="4" w:space="0" w:color="auto"/>
            </w:tcBorders>
          </w:tcPr>
          <w:p w14:paraId="2D7F4086" w14:textId="77777777" w:rsidR="00507B15" w:rsidRDefault="00507B15" w:rsidP="003F3217">
            <w:pPr>
              <w:pStyle w:val="AbsatzTab12Pt1-1Kur"/>
              <w:rPr>
                <w:rFonts w:ascii="Arial" w:hAnsi="Arial"/>
              </w:rPr>
            </w:pPr>
            <w:r>
              <w:rPr>
                <w:rFonts w:ascii="Arial" w:hAnsi="Arial"/>
              </w:rPr>
              <w:t>Funktionierender Browser,</w:t>
            </w:r>
          </w:p>
          <w:p w14:paraId="05DB1DBD" w14:textId="08A1EAF2" w:rsidR="00507B15" w:rsidRDefault="00507B15" w:rsidP="003F3217">
            <w:pPr>
              <w:pStyle w:val="AbsatzTab12Pt1-1Kur"/>
              <w:rPr>
                <w:rFonts w:ascii="Arial" w:hAnsi="Arial"/>
              </w:rPr>
            </w:pPr>
            <w:r>
              <w:rPr>
                <w:rFonts w:ascii="Arial" w:hAnsi="Arial"/>
              </w:rPr>
              <w:t>z.B</w:t>
            </w:r>
            <w:r w:rsidR="00B3399C">
              <w:rPr>
                <w:rFonts w:ascii="Arial" w:hAnsi="Arial"/>
              </w:rPr>
              <w:t>.</w:t>
            </w:r>
            <w:r>
              <w:rPr>
                <w:rFonts w:ascii="Arial" w:hAnsi="Arial"/>
              </w:rPr>
              <w:t xml:space="preserve"> Chrom:</w:t>
            </w:r>
            <w:r>
              <w:rPr>
                <w:rFonts w:ascii="Roboto" w:hAnsi="Roboto"/>
                <w:color w:val="5F6368"/>
                <w:sz w:val="20"/>
                <w:szCs w:val="20"/>
              </w:rPr>
              <w:t xml:space="preserve"> </w:t>
            </w:r>
            <w:r w:rsidRPr="00476AA7">
              <w:rPr>
                <w:rFonts w:ascii="Arial" w:hAnsi="Arial"/>
              </w:rPr>
              <w:t>Version 81.0.4044.138</w:t>
            </w:r>
            <w:r>
              <w:rPr>
                <w:rFonts w:ascii="Arial" w:hAnsi="Arial"/>
              </w:rPr>
              <w:br/>
              <w:t>Kamera,</w:t>
            </w:r>
          </w:p>
          <w:p w14:paraId="421092F5" w14:textId="77777777" w:rsidR="00507B15" w:rsidRDefault="00507B15" w:rsidP="003F3217">
            <w:pPr>
              <w:pStyle w:val="AbsatzTab12Pt1-1Kur"/>
              <w:rPr>
                <w:rFonts w:ascii="Arial" w:hAnsi="Arial"/>
              </w:rPr>
            </w:pPr>
            <w:r>
              <w:rPr>
                <w:rFonts w:ascii="Arial" w:hAnsi="Arial"/>
              </w:rPr>
              <w:t>Computer mit Anschluss zum Internet</w:t>
            </w:r>
            <w:r>
              <w:rPr>
                <w:rFonts w:ascii="Arial" w:hAnsi="Arial"/>
              </w:rPr>
              <w:br/>
              <w:t>Stabile Internetverbindung</w:t>
            </w:r>
          </w:p>
          <w:p w14:paraId="10E29CCB" w14:textId="65AC7EC0" w:rsidR="00507B15" w:rsidRPr="00476AA7" w:rsidRDefault="00507B15" w:rsidP="003F3217">
            <w:pPr>
              <w:pStyle w:val="AbsatzTab12Pt1-1Kur"/>
              <w:rPr>
                <w:rFonts w:ascii="Arial" w:hAnsi="Arial"/>
              </w:rPr>
            </w:pPr>
            <w:r>
              <w:rPr>
                <w:rFonts w:ascii="Arial" w:hAnsi="Arial"/>
              </w:rPr>
              <w:t>AR-Marker</w:t>
            </w:r>
            <w:r w:rsidR="004B24C2">
              <w:rPr>
                <w:rFonts w:ascii="Arial" w:hAnsi="Arial"/>
              </w:rPr>
              <w:fldChar w:fldCharType="begin"/>
            </w:r>
            <w:r w:rsidR="004B24C2">
              <w:instrText xml:space="preserve"> XE "</w:instrText>
            </w:r>
            <w:r w:rsidR="004B24C2" w:rsidRPr="00632CC7">
              <w:rPr>
                <w:color w:val="000000"/>
                <w:sz w:val="20"/>
                <w:szCs w:val="20"/>
                <w:lang w:eastAsia="de-CH"/>
              </w:rPr>
              <w:instrText>AR-Marker</w:instrText>
            </w:r>
            <w:r w:rsidR="004B24C2">
              <w:instrText xml:space="preserve">" </w:instrText>
            </w:r>
            <w:r w:rsidR="004B24C2">
              <w:rPr>
                <w:rFonts w:ascii="Arial" w:hAnsi="Arial"/>
              </w:rPr>
              <w:fldChar w:fldCharType="end"/>
            </w:r>
          </w:p>
        </w:tc>
      </w:tr>
      <w:tr w:rsidR="00507B15" w:rsidRPr="00476AA7" w14:paraId="3ADFF3ED"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6059A0" w14:textId="77777777" w:rsidR="00507B15" w:rsidRPr="00476AA7" w:rsidRDefault="00507B15" w:rsidP="003F3217">
            <w:pPr>
              <w:pStyle w:val="AbsatzTab12PtTitel"/>
              <w:rPr>
                <w:rFonts w:ascii="Arial" w:hAnsi="Arial"/>
              </w:rPr>
            </w:pPr>
            <w:r w:rsidRPr="00476AA7">
              <w:rPr>
                <w:rFonts w:ascii="Arial" w:hAnsi="Arial"/>
              </w:rPr>
              <w:t>Testschritte</w:t>
            </w:r>
          </w:p>
        </w:tc>
        <w:tc>
          <w:tcPr>
            <w:tcW w:w="6946" w:type="dxa"/>
            <w:gridSpan w:val="2"/>
            <w:tcBorders>
              <w:top w:val="single" w:sz="4" w:space="0" w:color="auto"/>
              <w:left w:val="single" w:sz="4" w:space="0" w:color="auto"/>
              <w:bottom w:val="single" w:sz="4" w:space="0" w:color="auto"/>
              <w:right w:val="single" w:sz="4" w:space="0" w:color="auto"/>
            </w:tcBorders>
          </w:tcPr>
          <w:p w14:paraId="495B2717" w14:textId="77777777" w:rsidR="00507B15" w:rsidRDefault="00507B15" w:rsidP="003F3217">
            <w:pPr>
              <w:pStyle w:val="AbsatzTab12Pt1-1Kur"/>
              <w:rPr>
                <w:rFonts w:ascii="Arial" w:hAnsi="Arial"/>
              </w:rPr>
            </w:pPr>
            <w:r>
              <w:rPr>
                <w:rFonts w:ascii="Arial" w:hAnsi="Arial"/>
              </w:rPr>
              <w:t>Als erstes den Browser starten</w:t>
            </w:r>
          </w:p>
          <w:p w14:paraId="48F780A3" w14:textId="77777777" w:rsidR="00507B15" w:rsidRDefault="00507B15" w:rsidP="003F3217">
            <w:pPr>
              <w:pStyle w:val="AbsatzTab12Pt1-1Kur"/>
              <w:rPr>
                <w:rFonts w:ascii="Arial" w:hAnsi="Arial"/>
              </w:rPr>
            </w:pPr>
            <w:r>
              <w:rPr>
                <w:rFonts w:ascii="Arial" w:hAnsi="Arial"/>
              </w:rPr>
              <w:t>Anschliessend im Suchfeld folgende URL eingeben:</w:t>
            </w:r>
          </w:p>
          <w:p w14:paraId="5A0EBA8A" w14:textId="77777777" w:rsidR="00507B15" w:rsidRDefault="006C6C1D" w:rsidP="003F3217">
            <w:pPr>
              <w:pStyle w:val="AbsatzTab12Pt1-1Kur"/>
              <w:rPr>
                <w:rFonts w:ascii="Arial" w:hAnsi="Arial"/>
              </w:rPr>
            </w:pPr>
            <w:hyperlink r:id="rId38" w:history="1">
              <w:r w:rsidR="00507B15" w:rsidRPr="00F17F26">
                <w:rPr>
                  <w:rStyle w:val="Hyperlink"/>
                  <w:rFonts w:ascii="Arial" w:hAnsi="Arial"/>
                </w:rPr>
                <w:t>https://ar.wibilea.ch</w:t>
              </w:r>
            </w:hyperlink>
            <w:r w:rsidR="00507B15">
              <w:rPr>
                <w:rFonts w:ascii="Arial" w:hAnsi="Arial"/>
              </w:rPr>
              <w:br/>
              <w:t xml:space="preserve">Nun abwarten bis der </w:t>
            </w:r>
            <w:proofErr w:type="spellStart"/>
            <w:r w:rsidR="00507B15">
              <w:rPr>
                <w:rFonts w:ascii="Arial" w:hAnsi="Arial"/>
              </w:rPr>
              <w:t>Loadingscreen</w:t>
            </w:r>
            <w:proofErr w:type="spellEnd"/>
            <w:r w:rsidR="00507B15">
              <w:rPr>
                <w:rFonts w:ascii="Arial" w:hAnsi="Arial"/>
              </w:rPr>
              <w:t xml:space="preserve"> verschwindet</w:t>
            </w:r>
          </w:p>
          <w:p w14:paraId="02172B5C" w14:textId="77777777" w:rsidR="00507B15" w:rsidRPr="00476AA7" w:rsidRDefault="00507B15" w:rsidP="003F3217">
            <w:pPr>
              <w:pStyle w:val="AbsatzTab12Pt1-1Kur"/>
              <w:rPr>
                <w:rFonts w:ascii="Arial" w:hAnsi="Arial"/>
              </w:rPr>
            </w:pPr>
            <w:r>
              <w:rPr>
                <w:rFonts w:ascii="Arial" w:hAnsi="Arial"/>
              </w:rPr>
              <w:t>Danach auf «Webcam zulassen» drücken.</w:t>
            </w:r>
          </w:p>
          <w:p w14:paraId="4DE71920" w14:textId="7A239002" w:rsidR="00507B15" w:rsidRDefault="00507B15" w:rsidP="003F3217">
            <w:pPr>
              <w:pStyle w:val="AbsatzTab12Pt1-1Kur"/>
              <w:rPr>
                <w:rFonts w:ascii="Arial" w:hAnsi="Arial"/>
              </w:rPr>
            </w:pPr>
            <w:r>
              <w:rPr>
                <w:rFonts w:ascii="Arial" w:hAnsi="Arial"/>
              </w:rPr>
              <w:t>Nun mit der Kamera auf den AR-Marker</w:t>
            </w:r>
            <w:r w:rsidR="004B24C2">
              <w:rPr>
                <w:rFonts w:ascii="Arial" w:hAnsi="Arial"/>
              </w:rPr>
              <w:fldChar w:fldCharType="begin"/>
            </w:r>
            <w:r w:rsidR="004B24C2">
              <w:instrText xml:space="preserve"> XE "</w:instrText>
            </w:r>
            <w:r w:rsidR="004B24C2" w:rsidRPr="00632CC7">
              <w:rPr>
                <w:color w:val="000000"/>
                <w:sz w:val="20"/>
                <w:szCs w:val="20"/>
                <w:lang w:eastAsia="de-CH"/>
              </w:rPr>
              <w:instrText>AR-Marker</w:instrText>
            </w:r>
            <w:r w:rsidR="004B24C2">
              <w:instrText xml:space="preserve">" </w:instrText>
            </w:r>
            <w:r w:rsidR="004B24C2">
              <w:rPr>
                <w:rFonts w:ascii="Arial" w:hAnsi="Arial"/>
              </w:rPr>
              <w:fldChar w:fldCharType="end"/>
            </w:r>
            <w:r>
              <w:rPr>
                <w:rFonts w:ascii="Arial" w:hAnsi="Arial"/>
              </w:rPr>
              <w:t xml:space="preserve"> zeigen.</w:t>
            </w:r>
          </w:p>
          <w:p w14:paraId="35BBBD04" w14:textId="336EE9B4" w:rsidR="00507B15" w:rsidRDefault="00507B15" w:rsidP="003F3217">
            <w:pPr>
              <w:pStyle w:val="AbsatzTab12Pt1-1Kur"/>
              <w:rPr>
                <w:rFonts w:ascii="Arial" w:hAnsi="Arial"/>
              </w:rPr>
            </w:pPr>
            <w:r>
              <w:rPr>
                <w:rFonts w:ascii="Arial" w:hAnsi="Arial"/>
              </w:rPr>
              <w:t>Jetzt muss man das 3D-Modell</w:t>
            </w:r>
            <w:r w:rsidR="004B24C2">
              <w:rPr>
                <w:rFonts w:ascii="Arial" w:hAnsi="Arial"/>
              </w:rPr>
              <w:fldChar w:fldCharType="begin"/>
            </w:r>
            <w:r w:rsidR="004B24C2">
              <w:instrText xml:space="preserve"> XE "</w:instrText>
            </w:r>
            <w:r w:rsidR="004B24C2" w:rsidRPr="000C78D4">
              <w:rPr>
                <w:rFonts w:ascii="Arial" w:hAnsi="Arial"/>
              </w:rPr>
              <w:instrText>3D-Modell</w:instrText>
            </w:r>
            <w:r w:rsidR="004B24C2">
              <w:instrText xml:space="preserve">" </w:instrText>
            </w:r>
            <w:r w:rsidR="004B24C2">
              <w:rPr>
                <w:rFonts w:ascii="Arial" w:hAnsi="Arial"/>
              </w:rPr>
              <w:fldChar w:fldCharType="end"/>
            </w:r>
            <w:r>
              <w:rPr>
                <w:rFonts w:ascii="Arial" w:hAnsi="Arial"/>
              </w:rPr>
              <w:t xml:space="preserve"> suchen. </w:t>
            </w:r>
          </w:p>
          <w:p w14:paraId="7E4F0B81" w14:textId="77777777" w:rsidR="00507B15" w:rsidRDefault="00507B15" w:rsidP="003F3217">
            <w:pPr>
              <w:pStyle w:val="AbsatzTab12Pt1-1Kur"/>
              <w:rPr>
                <w:rFonts w:ascii="Arial" w:hAnsi="Arial"/>
              </w:rPr>
            </w:pPr>
            <w:r>
              <w:rPr>
                <w:rFonts w:ascii="Arial" w:hAnsi="Arial"/>
              </w:rPr>
              <w:t xml:space="preserve">Wenn man es nicht findet muss man </w:t>
            </w:r>
            <w:proofErr w:type="spellStart"/>
            <w:r>
              <w:rPr>
                <w:rFonts w:ascii="Arial" w:hAnsi="Arial"/>
              </w:rPr>
              <w:t>swipen</w:t>
            </w:r>
            <w:proofErr w:type="spellEnd"/>
            <w:r>
              <w:rPr>
                <w:rFonts w:ascii="Arial" w:hAnsi="Arial"/>
              </w:rPr>
              <w:t xml:space="preserve"> bis es ersichtlich ist.</w:t>
            </w:r>
          </w:p>
          <w:p w14:paraId="397957E3" w14:textId="17D47BE8" w:rsidR="00507B15" w:rsidRDefault="00507B15" w:rsidP="003F3217">
            <w:pPr>
              <w:pStyle w:val="AbsatzTab12Pt1-1Kur"/>
              <w:rPr>
                <w:rFonts w:ascii="Arial" w:hAnsi="Arial"/>
              </w:rPr>
            </w:pPr>
            <w:r>
              <w:rPr>
                <w:rFonts w:ascii="Arial" w:hAnsi="Arial"/>
              </w:rPr>
              <w:t>Nun sollte man das 3D-Modell</w:t>
            </w:r>
            <w:r w:rsidR="004B24C2">
              <w:rPr>
                <w:rFonts w:ascii="Arial" w:hAnsi="Arial"/>
              </w:rPr>
              <w:fldChar w:fldCharType="begin"/>
            </w:r>
            <w:r w:rsidR="004B24C2">
              <w:instrText xml:space="preserve"> XE "</w:instrText>
            </w:r>
            <w:r w:rsidR="004B24C2" w:rsidRPr="000C78D4">
              <w:rPr>
                <w:rFonts w:ascii="Arial" w:hAnsi="Arial"/>
              </w:rPr>
              <w:instrText>3D-Modell</w:instrText>
            </w:r>
            <w:r w:rsidR="004B24C2">
              <w:instrText xml:space="preserve">" </w:instrText>
            </w:r>
            <w:r w:rsidR="004B24C2">
              <w:rPr>
                <w:rFonts w:ascii="Arial" w:hAnsi="Arial"/>
              </w:rPr>
              <w:fldChar w:fldCharType="end"/>
            </w:r>
            <w:r>
              <w:rPr>
                <w:rFonts w:ascii="Arial" w:hAnsi="Arial"/>
              </w:rPr>
              <w:t xml:space="preserve"> auf den Cursor bewegen.</w:t>
            </w:r>
          </w:p>
          <w:p w14:paraId="7F2D7B66" w14:textId="77777777" w:rsidR="00507B15" w:rsidRDefault="00507B15" w:rsidP="003F3217">
            <w:pPr>
              <w:pStyle w:val="AbsatzTab12Pt1-1Kur"/>
              <w:rPr>
                <w:rFonts w:ascii="Arial" w:hAnsi="Arial"/>
              </w:rPr>
            </w:pPr>
            <w:r>
              <w:rPr>
                <w:rFonts w:ascii="Arial" w:hAnsi="Arial"/>
              </w:rPr>
              <w:t>(Der Cursor ist der schwarze Kreis in der Mitte des Screens.)</w:t>
            </w:r>
          </w:p>
          <w:p w14:paraId="0EE3F364" w14:textId="77777777" w:rsidR="00507B15" w:rsidRDefault="00507B15" w:rsidP="003F3217">
            <w:pPr>
              <w:pStyle w:val="AbsatzTab12Pt1-1Kur"/>
              <w:rPr>
                <w:rFonts w:ascii="Arial" w:hAnsi="Arial"/>
              </w:rPr>
            </w:pPr>
            <w:r>
              <w:rPr>
                <w:rFonts w:ascii="Arial" w:hAnsi="Arial"/>
              </w:rPr>
              <w:t xml:space="preserve">Wenn das 3D-Objekt auf dem Cursor ist, muss man auf den Screen drücken. </w:t>
            </w:r>
          </w:p>
          <w:p w14:paraId="59FCF634" w14:textId="77777777" w:rsidR="00507B15" w:rsidRDefault="00507B15" w:rsidP="003F3217">
            <w:pPr>
              <w:pStyle w:val="AbsatzTab12Pt1-1Kur"/>
              <w:rPr>
                <w:rFonts w:ascii="Arial" w:hAnsi="Arial"/>
              </w:rPr>
            </w:pPr>
            <w:r>
              <w:rPr>
                <w:rFonts w:ascii="Arial" w:hAnsi="Arial"/>
              </w:rPr>
              <w:t>Nach dem Drücken wird man weitergeleitet auf eine Seite die im Code ersichtlich ist.</w:t>
            </w:r>
          </w:p>
          <w:p w14:paraId="587E0F8B" w14:textId="77777777" w:rsidR="00507B15" w:rsidRPr="00476AA7" w:rsidRDefault="00507B15" w:rsidP="003F3217">
            <w:pPr>
              <w:pStyle w:val="AbsatzTab12Pt1-1Kur"/>
              <w:rPr>
                <w:rFonts w:ascii="Arial" w:hAnsi="Arial"/>
              </w:rPr>
            </w:pPr>
            <w:r>
              <w:rPr>
                <w:rFonts w:ascii="Arial" w:hAnsi="Arial"/>
              </w:rPr>
              <w:t>Diese Seite sollte man vergleichen mit der, welche man im Code stehen hat.</w:t>
            </w:r>
          </w:p>
          <w:p w14:paraId="77271B7D" w14:textId="77777777" w:rsidR="00507B15" w:rsidRPr="00476AA7" w:rsidRDefault="00507B15" w:rsidP="003F3217">
            <w:pPr>
              <w:pStyle w:val="AbsatzTab12Pt1-1Kur"/>
              <w:rPr>
                <w:rFonts w:ascii="Arial" w:hAnsi="Arial"/>
              </w:rPr>
            </w:pPr>
            <w:r>
              <w:rPr>
                <w:rFonts w:ascii="Arial" w:hAnsi="Arial"/>
              </w:rPr>
              <w:t>Diese Schritte bei allen 3D-Modellen mit einer solchen Interaktion durchführen bis alle getestet wurden.</w:t>
            </w:r>
          </w:p>
          <w:p w14:paraId="32567C01" w14:textId="77777777" w:rsidR="00507B15" w:rsidRPr="00476AA7" w:rsidRDefault="00507B15" w:rsidP="003F3217">
            <w:pPr>
              <w:pStyle w:val="AbsatzTab12Pt1-1Kur"/>
              <w:rPr>
                <w:rFonts w:ascii="Arial" w:hAnsi="Arial"/>
              </w:rPr>
            </w:pPr>
          </w:p>
        </w:tc>
      </w:tr>
      <w:tr w:rsidR="00507B15" w:rsidRPr="00476AA7" w14:paraId="585C96EB" w14:textId="77777777" w:rsidTr="003F3217">
        <w:trPr>
          <w:trHeight w:val="42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9DA277" w14:textId="77777777" w:rsidR="00507B15" w:rsidRPr="00476AA7" w:rsidRDefault="00507B15" w:rsidP="003F3217">
            <w:pPr>
              <w:pStyle w:val="AbsatzTab12PtTitel"/>
              <w:rPr>
                <w:rFonts w:ascii="Arial" w:hAnsi="Arial"/>
              </w:rPr>
            </w:pPr>
            <w:r w:rsidRPr="00476AA7">
              <w:rPr>
                <w:rFonts w:ascii="Arial" w:hAnsi="Arial"/>
              </w:rPr>
              <w:t>Erwartetes Ergebnis</w:t>
            </w:r>
          </w:p>
        </w:tc>
        <w:tc>
          <w:tcPr>
            <w:tcW w:w="6946" w:type="dxa"/>
            <w:gridSpan w:val="2"/>
            <w:tcBorders>
              <w:top w:val="single" w:sz="4" w:space="0" w:color="auto"/>
              <w:left w:val="single" w:sz="4" w:space="0" w:color="auto"/>
              <w:bottom w:val="single" w:sz="4" w:space="0" w:color="auto"/>
              <w:right w:val="single" w:sz="4" w:space="0" w:color="auto"/>
            </w:tcBorders>
          </w:tcPr>
          <w:p w14:paraId="066E8122" w14:textId="46562C43" w:rsidR="00507B15" w:rsidRPr="00476AA7" w:rsidRDefault="00507B15" w:rsidP="003F3217">
            <w:pPr>
              <w:pStyle w:val="AbsatzTab12Pt1-1Kur"/>
              <w:rPr>
                <w:rFonts w:ascii="Arial" w:hAnsi="Arial"/>
              </w:rPr>
            </w:pPr>
            <w:r>
              <w:rPr>
                <w:rFonts w:ascii="Arial" w:hAnsi="Arial"/>
              </w:rPr>
              <w:t>Bei jedem 3D-Modell</w:t>
            </w:r>
            <w:r w:rsidR="004B24C2">
              <w:rPr>
                <w:rFonts w:ascii="Arial" w:hAnsi="Arial"/>
              </w:rPr>
              <w:fldChar w:fldCharType="begin"/>
            </w:r>
            <w:r w:rsidR="004B24C2">
              <w:instrText xml:space="preserve"> XE "</w:instrText>
            </w:r>
            <w:r w:rsidR="004B24C2" w:rsidRPr="000C78D4">
              <w:rPr>
                <w:rFonts w:ascii="Arial" w:hAnsi="Arial"/>
              </w:rPr>
              <w:instrText>3D-Modell</w:instrText>
            </w:r>
            <w:r w:rsidR="004B24C2">
              <w:instrText xml:space="preserve">" </w:instrText>
            </w:r>
            <w:r w:rsidR="004B24C2">
              <w:rPr>
                <w:rFonts w:ascii="Arial" w:hAnsi="Arial"/>
              </w:rPr>
              <w:fldChar w:fldCharType="end"/>
            </w:r>
            <w:r>
              <w:rPr>
                <w:rFonts w:ascii="Arial" w:hAnsi="Arial"/>
              </w:rPr>
              <w:t xml:space="preserve"> mit dieser Interaktion sollte, wenn der Cursor sich darauf befinde, per «</w:t>
            </w:r>
            <w:proofErr w:type="spellStart"/>
            <w:r>
              <w:rPr>
                <w:rFonts w:ascii="Arial" w:hAnsi="Arial"/>
              </w:rPr>
              <w:t>click</w:t>
            </w:r>
            <w:proofErr w:type="spellEnd"/>
            <w:r>
              <w:rPr>
                <w:rFonts w:ascii="Arial" w:hAnsi="Arial"/>
              </w:rPr>
              <w:t xml:space="preserve">» ein Aufruf einer neuen Seite möglich sein. </w:t>
            </w:r>
            <w:r>
              <w:rPr>
                <w:rFonts w:ascii="Arial" w:hAnsi="Arial"/>
              </w:rPr>
              <w:br/>
              <w:t>Wichtig: Die Seite sollte mit der angegeben Seite im Code übereinstimmen.</w:t>
            </w:r>
          </w:p>
        </w:tc>
      </w:tr>
    </w:tbl>
    <w:p w14:paraId="19564B60" w14:textId="77777777" w:rsidR="00507B15" w:rsidRPr="00872E8B" w:rsidRDefault="00507B15" w:rsidP="00872E8B"/>
    <w:p w14:paraId="28C7D740" w14:textId="0CD01A97" w:rsidR="005151FA" w:rsidRDefault="00CA3CA8" w:rsidP="00CA3CA8">
      <w:pPr>
        <w:pStyle w:val="berschrift1"/>
      </w:pPr>
      <w:bookmarkStart w:id="95" w:name="_Toc40881893"/>
      <w:r>
        <w:lastRenderedPageBreak/>
        <w:t>Entscheiden</w:t>
      </w:r>
      <w:bookmarkEnd w:id="95"/>
      <w:r w:rsidR="004B24C2">
        <w:fldChar w:fldCharType="begin"/>
      </w:r>
      <w:r w:rsidR="004B24C2">
        <w:instrText xml:space="preserve"> XE "</w:instrText>
      </w:r>
      <w:r w:rsidR="004B24C2" w:rsidRPr="00585168">
        <w:instrText>Entscheiden</w:instrText>
      </w:r>
      <w:r w:rsidR="004B24C2">
        <w:instrText xml:space="preserve">" </w:instrText>
      </w:r>
      <w:r w:rsidR="004B24C2">
        <w:fldChar w:fldCharType="end"/>
      </w:r>
    </w:p>
    <w:p w14:paraId="76D7C326" w14:textId="22664B41" w:rsidR="00510A71" w:rsidRDefault="00510A71" w:rsidP="00510A71">
      <w:r>
        <w:t>Das Entscheiden</w:t>
      </w:r>
      <w:r w:rsidR="004B24C2">
        <w:fldChar w:fldCharType="begin"/>
      </w:r>
      <w:r w:rsidR="004B24C2">
        <w:instrText xml:space="preserve"> XE "</w:instrText>
      </w:r>
      <w:r w:rsidR="004B24C2" w:rsidRPr="00585168">
        <w:instrText>Entscheiden</w:instrText>
      </w:r>
      <w:r w:rsidR="004B24C2">
        <w:instrText xml:space="preserve">" </w:instrText>
      </w:r>
      <w:r w:rsidR="004B24C2">
        <w:fldChar w:fldCharType="end"/>
      </w:r>
      <w:r>
        <w:t xml:space="preserve"> ist die dritte Phase der IPERKA</w:t>
      </w:r>
      <w:r w:rsidR="004B24C2">
        <w:fldChar w:fldCharType="begin"/>
      </w:r>
      <w:r w:rsidR="004B24C2">
        <w:instrText xml:space="preserve"> XE "</w:instrText>
      </w:r>
      <w:r w:rsidR="004B24C2" w:rsidRPr="00214ECD">
        <w:instrText>IPERKA</w:instrText>
      </w:r>
      <w:r w:rsidR="004B24C2">
        <w:instrText xml:space="preserve">" </w:instrText>
      </w:r>
      <w:r w:rsidR="004B24C2">
        <w:fldChar w:fldCharType="end"/>
      </w:r>
      <w:r>
        <w:t>-Methode.</w:t>
      </w:r>
    </w:p>
    <w:p w14:paraId="23CCEEA0" w14:textId="78EFADCB" w:rsidR="00510A71" w:rsidRPr="00B3399C" w:rsidRDefault="00510A71" w:rsidP="00510A71">
      <w:r>
        <w:t>In dieser Phase wird entschieden welche Lösungsvarianten am sinnvollsten sind und geprüft ob sie in dieser Form umgesetzt werden können.</w:t>
      </w:r>
    </w:p>
    <w:p w14:paraId="188A3518" w14:textId="1E5425E0" w:rsidR="0077035A" w:rsidRDefault="0077035A" w:rsidP="0077035A">
      <w:pPr>
        <w:pStyle w:val="berschrift2"/>
      </w:pPr>
      <w:bookmarkStart w:id="96" w:name="_Toc40881894"/>
      <w:r w:rsidRPr="00B3399C">
        <w:rPr>
          <w:lang w:val="de-CH"/>
        </w:rPr>
        <w:t>Varianten</w:t>
      </w:r>
      <w:bookmarkEnd w:id="96"/>
    </w:p>
    <w:p w14:paraId="1D3DB7CD" w14:textId="630B8620" w:rsidR="0077035A" w:rsidRDefault="0077035A" w:rsidP="0077035A">
      <w:r>
        <w:t>Wie es im Realisierungskonzept ersichtlich ist, gibt es zwei Varianten um das Projekt grundlegend zu erstellen. Eine Webseite mit JavaScript oder eine App mit Unity.</w:t>
      </w:r>
    </w:p>
    <w:p w14:paraId="3EADB290" w14:textId="684603F1" w:rsidR="0077035A" w:rsidRPr="00B3399C" w:rsidRDefault="0077035A" w:rsidP="0077035A">
      <w:r>
        <w:t>Eine andere Entscheidung die noch getroffen werden muss, ist wie wir die Datenbank</w:t>
      </w:r>
      <w:r w:rsidR="00DE08DF">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fldChar w:fldCharType="end"/>
      </w:r>
      <w:r>
        <w:t xml:space="preserve"> zur Antworten Sammlung der U</w:t>
      </w:r>
      <w:r w:rsidR="00517190">
        <w:t>ser aufbauen.</w:t>
      </w:r>
      <w:r w:rsidR="00507B15">
        <w:t xml:space="preserve"> Wie werden die Antworten gesammelt? Pro Beruf eine Tabelle oder alle Antworten in eine Tabelle mit dem Namen und der E-Mail der</w:t>
      </w:r>
      <w:r w:rsidR="003B4211">
        <w:t xml:space="preserve"> jeweiligen</w:t>
      </w:r>
      <w:r w:rsidR="00507B15">
        <w:t xml:space="preserve"> Person in je einer Zeile. Dazu ist noch offen ob wir die Antworten der Administration</w:t>
      </w:r>
      <w:r w:rsidR="00DE08DF">
        <w:fldChar w:fldCharType="begin"/>
      </w:r>
      <w:r w:rsidR="00DE08DF">
        <w:instrText xml:space="preserve"> XE "</w:instrText>
      </w:r>
      <w:r w:rsidR="00DE08DF" w:rsidRPr="00F14965">
        <w:rPr>
          <w:sz w:val="20"/>
          <w:szCs w:val="20"/>
        </w:rPr>
        <w:instrText>Administration</w:instrText>
      </w:r>
      <w:r w:rsidR="00DE08DF">
        <w:instrText xml:space="preserve">" </w:instrText>
      </w:r>
      <w:r w:rsidR="00DE08DF">
        <w:fldChar w:fldCharType="end"/>
      </w:r>
      <w:r w:rsidR="00507B15">
        <w:t xml:space="preserve"> per E-Mail weiterleiten oder ob </w:t>
      </w:r>
      <w:r w:rsidR="003B4211">
        <w:t xml:space="preserve">wir die Antworten mithilfe von </w:t>
      </w:r>
      <w:proofErr w:type="spellStart"/>
      <w:r w:rsidR="003B4211">
        <w:t>php</w:t>
      </w:r>
      <w:proofErr w:type="spellEnd"/>
      <w:r w:rsidR="003B4211">
        <w:t xml:space="preserve"> auf eine neue Seite weiterleiten, welche der Administration zur Verfügung steht.</w:t>
      </w:r>
    </w:p>
    <w:p w14:paraId="23FFFC56" w14:textId="4875E9C1" w:rsidR="00517190" w:rsidRDefault="00517190" w:rsidP="00517190">
      <w:pPr>
        <w:pStyle w:val="berschrift2"/>
      </w:pPr>
      <w:bookmarkStart w:id="97" w:name="_Toc40881895"/>
      <w:r w:rsidRPr="00B3399C">
        <w:rPr>
          <w:lang w:val="de-CH"/>
        </w:rPr>
        <w:t>Entscheid</w:t>
      </w:r>
      <w:bookmarkEnd w:id="97"/>
    </w:p>
    <w:p w14:paraId="752DEB2A" w14:textId="029C27AB" w:rsidR="00517190" w:rsidRDefault="001D2D9E" w:rsidP="00517190">
      <w:r>
        <w:t>Beim grundlegenden Erstellen des Projektes haben wir uns für die erste Lösungsvariante entschieden. Eine Webseite mit JavaScript zu erstellen. Diese bietet mehr Vorteile und ist auch geeigneter für dieses Projekt. Es muss keine App heruntergeladen werden, man kann durch einen Link direkt unsere Seite öffnen</w:t>
      </w:r>
      <w:r w:rsidR="00A37856">
        <w:t xml:space="preserve"> und den Rundgang starten.</w:t>
      </w:r>
    </w:p>
    <w:p w14:paraId="3BAA8D95" w14:textId="12D48444" w:rsidR="00A37856" w:rsidRPr="00517190" w:rsidRDefault="00A37856" w:rsidP="00517190">
      <w:r>
        <w:t>Bei der Datenbank</w:t>
      </w:r>
      <w:r w:rsidR="00DE08DF">
        <w:fldChar w:fldCharType="begin"/>
      </w:r>
      <w:r w:rsidR="00DE08DF">
        <w:instrText xml:space="preserve"> XE "</w:instrText>
      </w:r>
      <w:r w:rsidR="00DE08DF" w:rsidRPr="00FB73E2">
        <w:rPr>
          <w:rFonts w:eastAsia="Times New Roman" w:cs="Arial"/>
          <w:color w:val="000000"/>
          <w:sz w:val="20"/>
          <w:szCs w:val="20"/>
          <w:lang w:eastAsia="de-CH"/>
        </w:rPr>
        <w:instrText>Datenbank</w:instrText>
      </w:r>
      <w:r w:rsidR="00DE08DF">
        <w:instrText xml:space="preserve">" </w:instrText>
      </w:r>
      <w:r w:rsidR="00DE08DF">
        <w:fldChar w:fldCharType="end"/>
      </w:r>
      <w:r>
        <w:t xml:space="preserve"> haben wir uns entschieden eine Tabelle mit allen Antworten zu erstellen. Diese sind alle in je einer Zeile aufgelistet, neben dem Namen und der E-Mail der Person. Dies bietet die Vorteile, dass man auf einem Blick direkt alle Antworten und die zugehörige Person sieht. Somit ist es leichter für die Administration</w:t>
      </w:r>
      <w:r w:rsidR="00DE08DF">
        <w:fldChar w:fldCharType="begin"/>
      </w:r>
      <w:r w:rsidR="00DE08DF">
        <w:instrText xml:space="preserve"> XE "</w:instrText>
      </w:r>
      <w:r w:rsidR="00DE08DF" w:rsidRPr="00F14965">
        <w:rPr>
          <w:sz w:val="20"/>
          <w:szCs w:val="20"/>
        </w:rPr>
        <w:instrText>Administration</w:instrText>
      </w:r>
      <w:r w:rsidR="00DE08DF">
        <w:instrText xml:space="preserve">" </w:instrText>
      </w:r>
      <w:r w:rsidR="00DE08DF">
        <w:fldChar w:fldCharType="end"/>
      </w:r>
      <w:r>
        <w:t xml:space="preserve"> die Besucher zu korrigieren und sie zu einer Aufgabe zurückzuschicken, wenn diese falsch war.</w:t>
      </w:r>
    </w:p>
    <w:p w14:paraId="487E0D02" w14:textId="1850D408" w:rsidR="00CA3CA8" w:rsidRDefault="00517190" w:rsidP="00CA3CA8">
      <w:pPr>
        <w:pStyle w:val="berschrift1"/>
      </w:pPr>
      <w:bookmarkStart w:id="98" w:name="_Toc40881896"/>
      <w:r>
        <w:lastRenderedPageBreak/>
        <w:t>Realisieren</w:t>
      </w:r>
      <w:bookmarkEnd w:id="98"/>
      <w:r w:rsidR="004B24C2">
        <w:fldChar w:fldCharType="begin"/>
      </w:r>
      <w:r w:rsidR="004B24C2">
        <w:instrText xml:space="preserve"> XE "</w:instrText>
      </w:r>
      <w:r w:rsidR="004B24C2" w:rsidRPr="00214401">
        <w:instrText>Realisieren</w:instrText>
      </w:r>
      <w:r w:rsidR="004B24C2">
        <w:instrText xml:space="preserve">" </w:instrText>
      </w:r>
      <w:r w:rsidR="004B24C2">
        <w:fldChar w:fldCharType="end"/>
      </w:r>
    </w:p>
    <w:p w14:paraId="16445BFA" w14:textId="54BC001D" w:rsidR="00020260" w:rsidRDefault="008847E8" w:rsidP="00020260">
      <w:r>
        <w:t>Das Realisieren</w:t>
      </w:r>
      <w:r w:rsidR="004B24C2">
        <w:fldChar w:fldCharType="begin"/>
      </w:r>
      <w:r w:rsidR="004B24C2">
        <w:instrText xml:space="preserve"> XE "</w:instrText>
      </w:r>
      <w:r w:rsidR="004B24C2" w:rsidRPr="00214401">
        <w:instrText>Realisieren</w:instrText>
      </w:r>
      <w:r w:rsidR="004B24C2">
        <w:instrText xml:space="preserve">" </w:instrText>
      </w:r>
      <w:r w:rsidR="004B24C2">
        <w:fldChar w:fldCharType="end"/>
      </w:r>
      <w:r>
        <w:t xml:space="preserve"> ist bei der IPERKA</w:t>
      </w:r>
      <w:r w:rsidR="004B24C2">
        <w:fldChar w:fldCharType="begin"/>
      </w:r>
      <w:r w:rsidR="004B24C2">
        <w:instrText xml:space="preserve"> XE "</w:instrText>
      </w:r>
      <w:r w:rsidR="004B24C2" w:rsidRPr="00214ECD">
        <w:instrText>IPERKA</w:instrText>
      </w:r>
      <w:r w:rsidR="004B24C2">
        <w:instrText xml:space="preserve">" </w:instrText>
      </w:r>
      <w:r w:rsidR="004B24C2">
        <w:fldChar w:fldCharType="end"/>
      </w:r>
      <w:r>
        <w:t>-Methode die vierte Phase.</w:t>
      </w:r>
    </w:p>
    <w:p w14:paraId="74563424" w14:textId="1DDFBCE0" w:rsidR="008847E8" w:rsidRPr="00E8050D" w:rsidRDefault="008847E8" w:rsidP="00020260">
      <w:r>
        <w:t>Diese Phase ist bei uns hauptsächlich für die Dokumentation von unserem eigentlichen Produkt. Hier wird unser ganzer Code, sowie all Arbeiten die erledigt worden sind veranschaulicht.</w:t>
      </w:r>
    </w:p>
    <w:p w14:paraId="67194346" w14:textId="77777777" w:rsidR="00CA3CA8" w:rsidRDefault="00CA3CA8" w:rsidP="00092D80">
      <w:pPr>
        <w:pStyle w:val="berschrift2"/>
      </w:pPr>
      <w:bookmarkStart w:id="99" w:name="_Toc37051468"/>
      <w:bookmarkStart w:id="100" w:name="_Toc37053041"/>
      <w:bookmarkStart w:id="101" w:name="_Toc37053297"/>
      <w:bookmarkStart w:id="102" w:name="_Toc40881897"/>
      <w:r w:rsidRPr="00E8050D">
        <w:rPr>
          <w:lang w:val="de-CH"/>
        </w:rPr>
        <w:t>Einleitung</w:t>
      </w:r>
      <w:bookmarkEnd w:id="99"/>
      <w:bookmarkEnd w:id="100"/>
      <w:bookmarkEnd w:id="101"/>
      <w:bookmarkEnd w:id="102"/>
    </w:p>
    <w:p w14:paraId="27FC5F13" w14:textId="51F431D0" w:rsidR="00CA3CA8" w:rsidRDefault="00CA3CA8" w:rsidP="00CA3CA8">
      <w:r>
        <w:t xml:space="preserve">Für unser Projekt sollte eine gute Arbeitsumgebung vorhanden sein. Darum haben wir als erstes eine </w:t>
      </w:r>
      <w:proofErr w:type="spellStart"/>
      <w:r>
        <w:t>Githubpage</w:t>
      </w:r>
      <w:proofErr w:type="spellEnd"/>
      <w:r>
        <w:t xml:space="preserve"> erstellt, um dort gemeinsam zu arbeiten. Diese haben wir dann mit unserem Programm «Visual Studio Code» verknüpft. Somit können wir zusammen an der Seite arbeiten, ohne gross abhängig voneinander zu sein. Nun haben wir einen Ordner erstellt mit einem JavaScript File, einem HTML File und mit einem Ordner, der alle Bilder</w:t>
      </w:r>
      <w:r w:rsidR="0046762E">
        <w:fldChar w:fldCharType="begin"/>
      </w:r>
      <w:r w:rsidR="0046762E">
        <w:instrText xml:space="preserve"> XE "</w:instrText>
      </w:r>
      <w:r w:rsidR="0046762E" w:rsidRPr="00BD3354">
        <w:rPr>
          <w:sz w:val="20"/>
          <w:szCs w:val="20"/>
        </w:rPr>
        <w:instrText>Bilder</w:instrText>
      </w:r>
      <w:r w:rsidR="0046762E">
        <w:instrText xml:space="preserve">" </w:instrText>
      </w:r>
      <w:r w:rsidR="0046762E">
        <w:fldChar w:fldCharType="end"/>
      </w:r>
      <w:r>
        <w:t xml:space="preserve"> und Modelle beinhaltet. Dadurch ist die Grundstruktur gelegt und man kann nun mit Schreiben und</w:t>
      </w:r>
      <w:r w:rsidR="000D57E3">
        <w:t xml:space="preserve"> Programmieren beginnen ohne sich Gedanken zu machen.</w:t>
      </w:r>
    </w:p>
    <w:p w14:paraId="53977314" w14:textId="77777777" w:rsidR="0073710B" w:rsidRPr="00E57E5C" w:rsidRDefault="0073710B" w:rsidP="0073710B">
      <w:pPr>
        <w:pStyle w:val="berschrift2"/>
        <w:rPr>
          <w:lang w:val="de-CH"/>
        </w:rPr>
      </w:pPr>
      <w:bookmarkStart w:id="103" w:name="_Toc37051473"/>
      <w:bookmarkStart w:id="104" w:name="_Toc37053046"/>
      <w:bookmarkStart w:id="105" w:name="_Toc37053302"/>
      <w:bookmarkStart w:id="106" w:name="_Toc40881898"/>
      <w:bookmarkStart w:id="107" w:name="_Toc37051470"/>
      <w:bookmarkStart w:id="108" w:name="_Toc37053043"/>
      <w:bookmarkStart w:id="109" w:name="_Toc37053299"/>
      <w:r w:rsidRPr="00E57E5C">
        <w:rPr>
          <w:lang w:val="de-CH"/>
        </w:rPr>
        <w:t>Unterschied zwischen A-Frame, Ar.js und three.js</w:t>
      </w:r>
      <w:bookmarkEnd w:id="103"/>
      <w:bookmarkEnd w:id="104"/>
      <w:bookmarkEnd w:id="105"/>
      <w:bookmarkEnd w:id="106"/>
    </w:p>
    <w:p w14:paraId="7426A532" w14:textId="77777777" w:rsidR="0073710B" w:rsidRDefault="0073710B" w:rsidP="0073710B">
      <w:r w:rsidRPr="679CED65">
        <w:rPr>
          <w:b/>
          <w:bCs/>
        </w:rPr>
        <w:t>A-Frame</w:t>
      </w:r>
      <w:r>
        <w:t xml:space="preserve"> ist ein Framework zur Darstellung von 3D-Objekten und für virtuelle Realität im Webbrowser. Es kommt aus dem Hause </w:t>
      </w:r>
      <w:proofErr w:type="spellStart"/>
      <w:r>
        <w:t>Modzilla</w:t>
      </w:r>
      <w:proofErr w:type="spellEnd"/>
      <w:r>
        <w:t xml:space="preserve">. Mit diesem Tool kann man den VR-Content ins Web bringen. Wenn man A-Frame nutzt, kann mit deklarativem HTML gearbeitet werden. Mit ein wenig </w:t>
      </w:r>
      <w:proofErr w:type="spellStart"/>
      <w:r>
        <w:t>Vanilla</w:t>
      </w:r>
      <w:proofErr w:type="spellEnd"/>
      <w:r>
        <w:t xml:space="preserve">-JavaScript können diese dann entsprechend manipuliert werden. Es lassen sich auch zusätzlich noch JavaScript-Libraries und Frameworks weiter nutzten. Mit ein wenig </w:t>
      </w:r>
      <w:proofErr w:type="spellStart"/>
      <w:r>
        <w:t>Vanilla</w:t>
      </w:r>
      <w:proofErr w:type="spellEnd"/>
      <w:r>
        <w:t>-JavaScript können diese dann entsprechend manipuliert werden. Es lassen sich auch zusätzlich noch JavaScript-Libraries und Frameworks weiter nutzten.</w:t>
      </w:r>
    </w:p>
    <w:p w14:paraId="099C74B1" w14:textId="77777777" w:rsidR="0073710B" w:rsidRDefault="0073710B" w:rsidP="0073710B">
      <w:pPr>
        <w:rPr>
          <w:b/>
          <w:bCs/>
        </w:rPr>
      </w:pPr>
      <w:r w:rsidRPr="659EA042">
        <w:rPr>
          <w:b/>
          <w:bCs/>
        </w:rPr>
        <w:t xml:space="preserve">Ar.js </w:t>
      </w:r>
      <w:r>
        <w:t xml:space="preserve">kann man nutzen, um eigene AR-Inhalte zum Lehrer und Lernen zu gestalten. Mit Ar.js lassen sich Ar-Codes gestalten. Diese bringen QR-Codes und </w:t>
      </w:r>
      <w:proofErr w:type="spellStart"/>
      <w:r>
        <w:t>Augmented</w:t>
      </w:r>
      <w:proofErr w:type="spellEnd"/>
      <w:r>
        <w:t xml:space="preserve"> Reality zusammen und sorgen damit für eine wunderbar einfache Weise, um AR in der Bildung zum Einsatz bringen. Die Inhaltserstellung in AR-JS basiert auf A-Frame.</w:t>
      </w:r>
    </w:p>
    <w:p w14:paraId="523551CA" w14:textId="77777777" w:rsidR="0073710B" w:rsidRDefault="0073710B" w:rsidP="0073710B">
      <w:r w:rsidRPr="5ABBB4A2">
        <w:rPr>
          <w:b/>
          <w:bCs/>
        </w:rPr>
        <w:t>Three.js</w:t>
      </w:r>
      <w:r>
        <w:t xml:space="preserve"> ist eine Bibliothek und ermöglicht das Erstellen komplexer 3D-Computeranimationen, die im Browser angezeigt werden. Auf allen Browsern die </w:t>
      </w:r>
      <w:proofErr w:type="spellStart"/>
      <w:r>
        <w:t>WebGL</w:t>
      </w:r>
      <w:proofErr w:type="spellEnd"/>
      <w:r>
        <w:t xml:space="preserve"> 1.0 unterstützen läuft three.js. Diese Bibliothek ist eine einzelne JavaScript-Datei. 1.0 unterstützen läuft three.js. Diese Bibliothek ist eine einzelne JavaScript-Datei.</w:t>
      </w:r>
    </w:p>
    <w:p w14:paraId="0B43E636" w14:textId="43A3CE3F" w:rsidR="0073710B" w:rsidRDefault="0073710B" w:rsidP="0073710B">
      <w:pPr>
        <w:pStyle w:val="berschrift2"/>
        <w:rPr>
          <w:lang w:val="de-CH"/>
        </w:rPr>
      </w:pPr>
      <w:bookmarkStart w:id="110" w:name="_Toc40881899"/>
      <w:r w:rsidRPr="00383CE7">
        <w:rPr>
          <w:lang w:val="de-CH"/>
        </w:rPr>
        <w:t>Domain ändern mit FTP</w:t>
      </w:r>
      <w:r w:rsidR="00DE08DF">
        <w:rPr>
          <w:lang w:val="de-CH"/>
        </w:rPr>
        <w:fldChar w:fldCharType="begin"/>
      </w:r>
      <w:r w:rsidR="00DE08DF">
        <w:instrText xml:space="preserve"> XE "</w:instrText>
      </w:r>
      <w:r w:rsidR="00DE08DF" w:rsidRPr="00A67DD5">
        <w:instrText>FTP</w:instrText>
      </w:r>
      <w:r w:rsidR="00DE08DF">
        <w:instrText xml:space="preserve">" </w:instrText>
      </w:r>
      <w:r w:rsidR="00DE08DF">
        <w:rPr>
          <w:lang w:val="de-CH"/>
        </w:rPr>
        <w:fldChar w:fldCharType="end"/>
      </w:r>
      <w:r w:rsidRPr="00383CE7">
        <w:rPr>
          <w:lang w:val="de-CH"/>
        </w:rPr>
        <w:t>-Server</w:t>
      </w:r>
      <w:bookmarkEnd w:id="110"/>
      <w:r w:rsidR="00DE08DF">
        <w:rPr>
          <w:lang w:val="de-CH"/>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lang w:val="de-CH"/>
        </w:rPr>
        <w:fldChar w:fldCharType="end"/>
      </w:r>
    </w:p>
    <w:p w14:paraId="22AC9A71" w14:textId="34F6C2C8" w:rsidR="00975838" w:rsidRPr="00975838" w:rsidRDefault="00975838" w:rsidP="00975838">
      <w:r>
        <w:t>Da das Arbeiten mit einem FTP</w:t>
      </w:r>
      <w:r w:rsidR="00DE08DF">
        <w:fldChar w:fldCharType="begin"/>
      </w:r>
      <w:r w:rsidR="00DE08DF">
        <w:instrText xml:space="preserve"> XE "</w:instrText>
      </w:r>
      <w:r w:rsidR="00DE08DF" w:rsidRPr="00A67DD5">
        <w:instrText>FTP</w:instrText>
      </w:r>
      <w:r w:rsidR="00DE08DF">
        <w:instrText xml:space="preserve">" </w:instrText>
      </w:r>
      <w:r w:rsidR="00DE08DF">
        <w:fldChar w:fldCharType="end"/>
      </w:r>
      <w:r>
        <w:t>-Server</w:t>
      </w:r>
      <w:r w:rsidR="00DE08DF">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fldChar w:fldCharType="end"/>
      </w:r>
      <w:r>
        <w:t xml:space="preserve"> viel leichter und nicht so umständlich ist wie mit </w:t>
      </w:r>
      <w:proofErr w:type="spellStart"/>
      <w:r>
        <w:t>Github</w:t>
      </w:r>
      <w:proofErr w:type="spellEnd"/>
      <w:r>
        <w:t xml:space="preserve">, haben wir einen eingerichtet. Seitdem nutzen wir </w:t>
      </w:r>
      <w:proofErr w:type="spellStart"/>
      <w:r>
        <w:t>Github</w:t>
      </w:r>
      <w:proofErr w:type="spellEnd"/>
      <w:r>
        <w:t xml:space="preserve"> nicht mehr und arbeiten nur noch mit dem FTP-Server.</w:t>
      </w:r>
      <w:r w:rsidR="00D15383">
        <w:t xml:space="preserve"> Der grösste Vorteil ist, dass wir nicht mehr lange Wartezeiten haben. Mit dem FTP-Server können wir direkt nach dem speichern den jeweils neuen Code sehen und die Seite direkt neu laden. B</w:t>
      </w:r>
      <w:r w:rsidR="00F824ED">
        <w:t xml:space="preserve">ei </w:t>
      </w:r>
      <w:proofErr w:type="spellStart"/>
      <w:r w:rsidR="00F824ED">
        <w:t>Github</w:t>
      </w:r>
      <w:proofErr w:type="spellEnd"/>
      <w:r w:rsidR="00F824ED">
        <w:t xml:space="preserve"> geht dieser Schritt circa</w:t>
      </w:r>
      <w:r w:rsidR="00D15383">
        <w:t xml:space="preserve"> ein</w:t>
      </w:r>
      <w:r w:rsidR="00F824ED">
        <w:t>e</w:t>
      </w:r>
      <w:r w:rsidR="00D15383">
        <w:t xml:space="preserve"> halbe Minute.</w:t>
      </w:r>
    </w:p>
    <w:p w14:paraId="46E36562" w14:textId="77777777" w:rsidR="0073710B" w:rsidRPr="00EE343B" w:rsidRDefault="0073710B" w:rsidP="0073710B">
      <w:pPr>
        <w:pStyle w:val="berschrift3"/>
      </w:pPr>
      <w:bookmarkStart w:id="111" w:name="_Toc37051488"/>
      <w:bookmarkStart w:id="112" w:name="_Toc37053061"/>
      <w:bookmarkStart w:id="113" w:name="_Toc37053317"/>
      <w:bookmarkStart w:id="114" w:name="_Toc40881900"/>
      <w:r>
        <w:t>Was benötigt man dafür?</w:t>
      </w:r>
      <w:bookmarkEnd w:id="111"/>
      <w:bookmarkEnd w:id="112"/>
      <w:bookmarkEnd w:id="113"/>
      <w:bookmarkEnd w:id="114"/>
    </w:p>
    <w:p w14:paraId="6D200EC9" w14:textId="15D68F66" w:rsidR="0073710B" w:rsidRDefault="006F106C" w:rsidP="0073710B">
      <w:r>
        <w:t xml:space="preserve">Wir haben uns entschieden </w:t>
      </w:r>
      <w:r w:rsidR="0073710B">
        <w:t xml:space="preserve">eine </w:t>
      </w:r>
      <w:proofErr w:type="spellStart"/>
      <w:r w:rsidR="0073710B">
        <w:t>Subdomaine</w:t>
      </w:r>
      <w:proofErr w:type="spellEnd"/>
      <w:r w:rsidR="0073710B">
        <w:t xml:space="preserve"> der </w:t>
      </w:r>
      <w:proofErr w:type="spellStart"/>
      <w:r w:rsidR="0073710B">
        <w:t>Wibilea</w:t>
      </w:r>
      <w:proofErr w:type="spellEnd"/>
      <w:r w:rsidR="0073710B">
        <w:t xml:space="preserve"> zu verwenden. Diese Domain ist sicher und gleich mit einem FTP</w:t>
      </w:r>
      <w:r w:rsidR="00DE08DF">
        <w:fldChar w:fldCharType="begin"/>
      </w:r>
      <w:r w:rsidR="00DE08DF">
        <w:instrText xml:space="preserve"> XE "</w:instrText>
      </w:r>
      <w:r w:rsidR="00DE08DF" w:rsidRPr="00A67DD5">
        <w:instrText>FTP</w:instrText>
      </w:r>
      <w:r w:rsidR="00DE08DF">
        <w:instrText xml:space="preserve">" </w:instrText>
      </w:r>
      <w:r w:rsidR="00DE08DF">
        <w:fldChar w:fldCharType="end"/>
      </w:r>
      <w:r w:rsidR="0073710B">
        <w:t>-Server</w:t>
      </w:r>
      <w:r w:rsidR="00DE08DF">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fldChar w:fldCharType="end"/>
      </w:r>
      <w:r w:rsidR="0073710B">
        <w:t xml:space="preserve"> verbunden. Das heisst, die Daten von der Webseite werden auf einem File-Server gespeichert. FTP heisst File Transfer Protocol und ist zuständig, um Dateien von einem Computer zum anderen Computer über das Internet zu schicken. </w:t>
      </w:r>
      <w:r w:rsidR="0073710B">
        <w:lastRenderedPageBreak/>
        <w:t xml:space="preserve">Man braucht daher auch ein entsprechendes Programm. Wir haben für den File-Server </w:t>
      </w:r>
      <w:proofErr w:type="spellStart"/>
      <w:r w:rsidR="0073710B">
        <w:t>Filezilla</w:t>
      </w:r>
      <w:proofErr w:type="spellEnd"/>
      <w:r w:rsidR="00DE08DF">
        <w:fldChar w:fldCharType="begin"/>
      </w:r>
      <w:r w:rsidR="00DE08DF">
        <w:instrText xml:space="preserve"> XE "</w:instrText>
      </w:r>
      <w:r w:rsidR="00DE08DF" w:rsidRPr="004D7801">
        <w:instrText>Filezilla</w:instrText>
      </w:r>
      <w:r w:rsidR="00DE08DF">
        <w:instrText xml:space="preserve">" </w:instrText>
      </w:r>
      <w:r w:rsidR="00DE08DF">
        <w:fldChar w:fldCharType="end"/>
      </w:r>
      <w:r w:rsidR="0073710B">
        <w:t xml:space="preserve"> genommen. Als es am Anfang mit </w:t>
      </w:r>
      <w:proofErr w:type="spellStart"/>
      <w:r w:rsidR="0073710B">
        <w:t>Filezilla</w:t>
      </w:r>
      <w:proofErr w:type="spellEnd"/>
      <w:r w:rsidR="0073710B">
        <w:t xml:space="preserve"> nicht funktioniert hat, sind wir kurzzeitig auf ein Google </w:t>
      </w:r>
      <w:proofErr w:type="spellStart"/>
      <w:r w:rsidR="0073710B">
        <w:t>Addon</w:t>
      </w:r>
      <w:proofErr w:type="spellEnd"/>
      <w:r w:rsidR="0073710B">
        <w:t xml:space="preserve"> gewechselt. Dieses ging jedoch auch nicht. Anschliessend haben wir es nochmals mit </w:t>
      </w:r>
      <w:proofErr w:type="spellStart"/>
      <w:r w:rsidR="0073710B">
        <w:t>Filezilla</w:t>
      </w:r>
      <w:proofErr w:type="spellEnd"/>
      <w:r w:rsidR="0073710B">
        <w:t xml:space="preserve"> portable probiert und es hat geklappt. Wichtig ist, dass man </w:t>
      </w:r>
      <w:proofErr w:type="spellStart"/>
      <w:r w:rsidR="0073710B">
        <w:t>Filezilla</w:t>
      </w:r>
      <w:proofErr w:type="spellEnd"/>
      <w:r w:rsidR="0073710B">
        <w:t xml:space="preserve"> Client nimmt und nicht </w:t>
      </w:r>
      <w:proofErr w:type="spellStart"/>
      <w:r w:rsidR="0073710B">
        <w:t>Filezilla</w:t>
      </w:r>
      <w:proofErr w:type="spellEnd"/>
      <w:r w:rsidR="0073710B">
        <w:t xml:space="preserve"> Server, weil man sich nur am Server anm</w:t>
      </w:r>
      <w:r>
        <w:t>elden will und nicht einer ist.</w:t>
      </w:r>
    </w:p>
    <w:p w14:paraId="01E41A54" w14:textId="77777777" w:rsidR="0073710B" w:rsidRDefault="0073710B" w:rsidP="0073710B">
      <w:r>
        <w:t xml:space="preserve">Jetzt braucht man noch den normalen Editor. Wir verwenden immer Visual Studio Code. Deshalb haben wir es dieses Mal auch mit dem Visual Studio Code gemacht. </w:t>
      </w:r>
    </w:p>
    <w:p w14:paraId="26D2ABCF" w14:textId="3C8075A4" w:rsidR="0073710B" w:rsidRDefault="00F824ED" w:rsidP="0073710B">
      <w:pPr>
        <w:pStyle w:val="berschrift3"/>
      </w:pPr>
      <w:bookmarkStart w:id="115" w:name="_Toc40881901"/>
      <w:r>
        <w:t>FTP</w:t>
      </w:r>
      <w:r w:rsidR="00DE08DF">
        <w:fldChar w:fldCharType="begin"/>
      </w:r>
      <w:r w:rsidR="00DE08DF">
        <w:instrText xml:space="preserve"> XE "</w:instrText>
      </w:r>
      <w:r w:rsidR="00DE08DF" w:rsidRPr="00A67DD5">
        <w:instrText>FTP</w:instrText>
      </w:r>
      <w:r w:rsidR="00DE08DF">
        <w:instrText xml:space="preserve">" </w:instrText>
      </w:r>
      <w:r w:rsidR="00DE08DF">
        <w:fldChar w:fldCharType="end"/>
      </w:r>
      <w:r>
        <w:t>-Server</w:t>
      </w:r>
      <w:r w:rsidR="00DE08DF">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fldChar w:fldCharType="end"/>
      </w:r>
      <w:r>
        <w:t xml:space="preserve"> einrichten</w:t>
      </w:r>
      <w:bookmarkEnd w:id="115"/>
    </w:p>
    <w:p w14:paraId="7B15ECE1" w14:textId="01DCEC33" w:rsidR="0073710B" w:rsidRDefault="0073710B" w:rsidP="0073710B">
      <w:pPr>
        <w:pStyle w:val="Beschriftung"/>
        <w:keepNext/>
      </w:pPr>
      <w:bookmarkStart w:id="116" w:name="_Toc40877734"/>
      <w:r>
        <w:t xml:space="preserve">Tabelle </w:t>
      </w:r>
      <w:r w:rsidR="006C6C1D">
        <w:fldChar w:fldCharType="begin"/>
      </w:r>
      <w:r w:rsidR="006C6C1D">
        <w:instrText xml:space="preserve"> SEQ Tabelle \* ARABIC </w:instrText>
      </w:r>
      <w:r w:rsidR="006C6C1D">
        <w:fldChar w:fldCharType="separate"/>
      </w:r>
      <w:r w:rsidR="00304589">
        <w:rPr>
          <w:noProof/>
        </w:rPr>
        <w:t>41</w:t>
      </w:r>
      <w:r w:rsidR="006C6C1D">
        <w:rPr>
          <w:noProof/>
        </w:rPr>
        <w:fldChar w:fldCharType="end"/>
      </w:r>
      <w:r>
        <w:t>: FTP</w:t>
      </w:r>
      <w:r w:rsidR="00DE08DF">
        <w:fldChar w:fldCharType="begin"/>
      </w:r>
      <w:r w:rsidR="00DE08DF">
        <w:instrText xml:space="preserve"> XE "</w:instrText>
      </w:r>
      <w:r w:rsidR="00DE08DF" w:rsidRPr="00A67DD5">
        <w:instrText>FTP</w:instrText>
      </w:r>
      <w:r w:rsidR="00DE08DF">
        <w:instrText xml:space="preserve">" </w:instrText>
      </w:r>
      <w:r w:rsidR="00DE08DF">
        <w:fldChar w:fldCharType="end"/>
      </w:r>
      <w:r>
        <w:t xml:space="preserve"> Anleitung</w:t>
      </w:r>
      <w:bookmarkEnd w:id="116"/>
    </w:p>
    <w:tbl>
      <w:tblPr>
        <w:tblStyle w:val="Tabellenraster"/>
        <w:tblW w:w="9072" w:type="dxa"/>
        <w:tblLayout w:type="fixed"/>
        <w:tblLook w:val="04A0" w:firstRow="1" w:lastRow="0" w:firstColumn="1" w:lastColumn="0" w:noHBand="0" w:noVBand="1"/>
      </w:tblPr>
      <w:tblGrid>
        <w:gridCol w:w="4536"/>
        <w:gridCol w:w="4536"/>
      </w:tblGrid>
      <w:tr w:rsidR="0073710B" w14:paraId="117E3FCC" w14:textId="77777777" w:rsidTr="0073710B">
        <w:trPr>
          <w:tblHeader/>
        </w:trPr>
        <w:tc>
          <w:tcPr>
            <w:tcW w:w="4536" w:type="dxa"/>
            <w:shd w:val="clear" w:color="auto" w:fill="D9D9D9" w:themeFill="background1" w:themeFillShade="D9"/>
          </w:tcPr>
          <w:p w14:paraId="132D6BED" w14:textId="77777777" w:rsidR="0073710B" w:rsidRDefault="0073710B" w:rsidP="0073710B">
            <w:pPr>
              <w:rPr>
                <w:rFonts w:eastAsia="Arial" w:cs="Arial"/>
                <w:b/>
              </w:rPr>
            </w:pPr>
            <w:r w:rsidRPr="49A387F6">
              <w:rPr>
                <w:rFonts w:eastAsia="Arial" w:cs="Arial"/>
                <w:b/>
              </w:rPr>
              <w:t>Beschreibung</w:t>
            </w:r>
          </w:p>
        </w:tc>
        <w:tc>
          <w:tcPr>
            <w:tcW w:w="4536" w:type="dxa"/>
            <w:shd w:val="clear" w:color="auto" w:fill="D9D9D9" w:themeFill="background1" w:themeFillShade="D9"/>
          </w:tcPr>
          <w:p w14:paraId="5092240F" w14:textId="77777777" w:rsidR="0073710B" w:rsidRDefault="0073710B" w:rsidP="0073710B">
            <w:pPr>
              <w:rPr>
                <w:rFonts w:eastAsia="Arial" w:cs="Arial"/>
                <w:b/>
              </w:rPr>
            </w:pPr>
            <w:r w:rsidRPr="49A387F6">
              <w:rPr>
                <w:rFonts w:eastAsia="Arial" w:cs="Arial"/>
                <w:b/>
              </w:rPr>
              <w:t>Bild</w:t>
            </w:r>
          </w:p>
        </w:tc>
      </w:tr>
      <w:tr w:rsidR="0073710B" w14:paraId="3BA55021" w14:textId="77777777" w:rsidTr="0073710B">
        <w:tc>
          <w:tcPr>
            <w:tcW w:w="4536" w:type="dxa"/>
          </w:tcPr>
          <w:p w14:paraId="3362419D" w14:textId="154307A6" w:rsidR="0073710B" w:rsidRDefault="0073710B" w:rsidP="0073710B">
            <w:r w:rsidRPr="15859EAB">
              <w:rPr>
                <w:rFonts w:eastAsia="Arial" w:cs="Arial"/>
              </w:rPr>
              <w:t xml:space="preserve">Als erstes geht man in den Visual Studio Code. Danach drückt man </w:t>
            </w:r>
            <w:proofErr w:type="spellStart"/>
            <w:r w:rsidRPr="15859EAB">
              <w:rPr>
                <w:rFonts w:eastAsia="Arial" w:cs="Arial"/>
              </w:rPr>
              <w:t>Ctrl</w:t>
            </w:r>
            <w:proofErr w:type="spellEnd"/>
            <w:r w:rsidRPr="15859EAB">
              <w:rPr>
                <w:rFonts w:eastAsia="Arial" w:cs="Arial"/>
              </w:rPr>
              <w:t xml:space="preserve"> + p oder man geht auf «</w:t>
            </w:r>
            <w:proofErr w:type="spellStart"/>
            <w:r w:rsidRPr="15859EAB">
              <w:rPr>
                <w:rFonts w:eastAsia="Arial" w:cs="Arial"/>
              </w:rPr>
              <w:t>Extionsions</w:t>
            </w:r>
            <w:proofErr w:type="spellEnd"/>
            <w:r w:rsidRPr="15859EAB">
              <w:rPr>
                <w:rFonts w:eastAsia="Arial" w:cs="Arial"/>
              </w:rPr>
              <w:t xml:space="preserve">». Danach gibt man ftp-simple ein. Bei </w:t>
            </w:r>
            <w:proofErr w:type="spellStart"/>
            <w:r w:rsidRPr="15859EAB">
              <w:rPr>
                <w:rFonts w:eastAsia="Arial" w:cs="Arial"/>
              </w:rPr>
              <w:t>Ctrl</w:t>
            </w:r>
            <w:proofErr w:type="spellEnd"/>
            <w:r w:rsidRPr="15859EAB">
              <w:rPr>
                <w:rFonts w:eastAsia="Arial" w:cs="Arial"/>
              </w:rPr>
              <w:t xml:space="preserve"> + p muss man «ext </w:t>
            </w:r>
            <w:proofErr w:type="spellStart"/>
            <w:r w:rsidRPr="15859EAB">
              <w:rPr>
                <w:rFonts w:eastAsia="Arial" w:cs="Arial"/>
              </w:rPr>
              <w:t>install</w:t>
            </w:r>
            <w:proofErr w:type="spellEnd"/>
            <w:r w:rsidRPr="15859EAB">
              <w:rPr>
                <w:rFonts w:eastAsia="Arial" w:cs="Arial"/>
              </w:rPr>
              <w:t xml:space="preserve"> ftp-simple» eingeben. Dies ist ein </w:t>
            </w:r>
            <w:r w:rsidR="00E8050D" w:rsidRPr="15859EAB">
              <w:rPr>
                <w:rFonts w:eastAsia="Arial" w:cs="Arial"/>
              </w:rPr>
              <w:t>Plug-In</w:t>
            </w:r>
            <w:r w:rsidRPr="15859EAB">
              <w:rPr>
                <w:rFonts w:eastAsia="Arial" w:cs="Arial"/>
              </w:rPr>
              <w:t xml:space="preserve"> ermöglicht es auf den Server</w:t>
            </w:r>
            <w:r w:rsidR="00DE08DF">
              <w:rPr>
                <w:rFonts w:eastAsia="Arial" w:cs="Arial"/>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Arial" w:cs="Arial"/>
              </w:rPr>
              <w:fldChar w:fldCharType="end"/>
            </w:r>
            <w:r w:rsidRPr="15859EAB">
              <w:rPr>
                <w:rFonts w:eastAsia="Arial" w:cs="Arial"/>
              </w:rPr>
              <w:t xml:space="preserve"> zuzugreifen und auch verschiedenste Änderungen daran zu machen. Man kann also zum Beispiel Verzeichnisse erstellen, sowie Da</w:t>
            </w:r>
            <w:r w:rsidR="000775B1">
              <w:rPr>
                <w:rFonts w:eastAsia="Arial" w:cs="Arial"/>
              </w:rPr>
              <w:t>teien löschen, downloaden und um</w:t>
            </w:r>
            <w:r w:rsidRPr="15859EAB">
              <w:rPr>
                <w:rFonts w:eastAsia="Arial" w:cs="Arial"/>
              </w:rPr>
              <w:t xml:space="preserve">benennen. Wenn man nun das </w:t>
            </w:r>
            <w:r w:rsidR="00E8050D" w:rsidRPr="15859EAB">
              <w:rPr>
                <w:rFonts w:eastAsia="Arial" w:cs="Arial"/>
              </w:rPr>
              <w:t>Plug-In</w:t>
            </w:r>
            <w:r w:rsidRPr="15859EAB">
              <w:rPr>
                <w:rFonts w:eastAsia="Arial" w:cs="Arial"/>
              </w:rPr>
              <w:t xml:space="preserve"> sieht, kann man es installieren.</w:t>
            </w:r>
          </w:p>
        </w:tc>
        <w:tc>
          <w:tcPr>
            <w:tcW w:w="4536" w:type="dxa"/>
          </w:tcPr>
          <w:p w14:paraId="5B7BE8F8" w14:textId="77777777" w:rsidR="0073710B" w:rsidRDefault="0073710B" w:rsidP="0073710B">
            <w:r>
              <w:rPr>
                <w:noProof/>
                <w:lang w:eastAsia="de-CH"/>
              </w:rPr>
              <w:drawing>
                <wp:inline distT="0" distB="0" distL="0" distR="0" wp14:anchorId="278045CB" wp14:editId="7F0239F6">
                  <wp:extent cx="1971675" cy="2514600"/>
                  <wp:effectExtent l="0" t="0" r="0" b="0"/>
                  <wp:docPr id="1649802843" name="Grafik 19314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31485158"/>
                          <pic:cNvPicPr/>
                        </pic:nvPicPr>
                        <pic:blipFill>
                          <a:blip r:embed="rId39">
                            <a:extLst>
                              <a:ext uri="{28A0092B-C50C-407E-A947-70E740481C1C}">
                                <a14:useLocalDpi xmlns:a14="http://schemas.microsoft.com/office/drawing/2010/main" val="0"/>
                              </a:ext>
                            </a:extLst>
                          </a:blip>
                          <a:stretch>
                            <a:fillRect/>
                          </a:stretch>
                        </pic:blipFill>
                        <pic:spPr>
                          <a:xfrm>
                            <a:off x="0" y="0"/>
                            <a:ext cx="1971675" cy="2514600"/>
                          </a:xfrm>
                          <a:prstGeom prst="rect">
                            <a:avLst/>
                          </a:prstGeom>
                        </pic:spPr>
                      </pic:pic>
                    </a:graphicData>
                  </a:graphic>
                </wp:inline>
              </w:drawing>
            </w:r>
          </w:p>
        </w:tc>
      </w:tr>
      <w:tr w:rsidR="0073710B" w14:paraId="2668FAA0" w14:textId="77777777" w:rsidTr="0073710B">
        <w:tc>
          <w:tcPr>
            <w:tcW w:w="4536" w:type="dxa"/>
          </w:tcPr>
          <w:p w14:paraId="4FFFDA41" w14:textId="16DBFF68" w:rsidR="0073710B" w:rsidRDefault="0073710B" w:rsidP="0073710B">
            <w:r w:rsidRPr="15859EAB">
              <w:rPr>
                <w:rFonts w:eastAsia="Arial" w:cs="Arial"/>
              </w:rPr>
              <w:t>Nach der Installation muss man auf «</w:t>
            </w:r>
            <w:proofErr w:type="spellStart"/>
            <w:r w:rsidRPr="15859EAB">
              <w:rPr>
                <w:rFonts w:eastAsia="Arial" w:cs="Arial"/>
              </w:rPr>
              <w:t>Disable</w:t>
            </w:r>
            <w:proofErr w:type="spellEnd"/>
            <w:r w:rsidRPr="15859EAB">
              <w:rPr>
                <w:rFonts w:eastAsia="Arial" w:cs="Arial"/>
              </w:rPr>
              <w:t xml:space="preserve">» lassen, damit man dieses </w:t>
            </w:r>
            <w:r w:rsidR="00E8050D" w:rsidRPr="15859EAB">
              <w:rPr>
                <w:rFonts w:eastAsia="Arial" w:cs="Arial"/>
              </w:rPr>
              <w:t>Plug-In</w:t>
            </w:r>
            <w:r w:rsidRPr="15859EAB">
              <w:rPr>
                <w:rFonts w:eastAsia="Arial" w:cs="Arial"/>
              </w:rPr>
              <w:t xml:space="preserve"> aktiviert.</w:t>
            </w:r>
          </w:p>
        </w:tc>
        <w:tc>
          <w:tcPr>
            <w:tcW w:w="4536" w:type="dxa"/>
          </w:tcPr>
          <w:p w14:paraId="2564C868" w14:textId="77777777" w:rsidR="0073710B" w:rsidRDefault="0073710B" w:rsidP="0073710B">
            <w:r>
              <w:rPr>
                <w:noProof/>
                <w:lang w:eastAsia="de-CH"/>
              </w:rPr>
              <w:drawing>
                <wp:inline distT="0" distB="0" distL="0" distR="0" wp14:anchorId="13767B92" wp14:editId="436F446A">
                  <wp:extent cx="2533650" cy="1752600"/>
                  <wp:effectExtent l="0" t="0" r="0" b="0"/>
                  <wp:docPr id="319965110" name="Grafik 98350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3502606"/>
                          <pic:cNvPicPr/>
                        </pic:nvPicPr>
                        <pic:blipFill>
                          <a:blip r:embed="rId40">
                            <a:extLst>
                              <a:ext uri="{28A0092B-C50C-407E-A947-70E740481C1C}">
                                <a14:useLocalDpi xmlns:a14="http://schemas.microsoft.com/office/drawing/2010/main" val="0"/>
                              </a:ext>
                            </a:extLst>
                          </a:blip>
                          <a:stretch>
                            <a:fillRect/>
                          </a:stretch>
                        </pic:blipFill>
                        <pic:spPr>
                          <a:xfrm>
                            <a:off x="0" y="0"/>
                            <a:ext cx="2533650" cy="1752600"/>
                          </a:xfrm>
                          <a:prstGeom prst="rect">
                            <a:avLst/>
                          </a:prstGeom>
                        </pic:spPr>
                      </pic:pic>
                    </a:graphicData>
                  </a:graphic>
                </wp:inline>
              </w:drawing>
            </w:r>
          </w:p>
        </w:tc>
      </w:tr>
      <w:tr w:rsidR="0073710B" w14:paraId="205EAB3D" w14:textId="77777777" w:rsidTr="0073710B">
        <w:tc>
          <w:tcPr>
            <w:tcW w:w="4536" w:type="dxa"/>
          </w:tcPr>
          <w:p w14:paraId="2463927C" w14:textId="77777777" w:rsidR="0073710B" w:rsidRDefault="0073710B" w:rsidP="0073710B">
            <w:r w:rsidRPr="15859EAB">
              <w:rPr>
                <w:rFonts w:eastAsia="Arial" w:cs="Arial"/>
              </w:rPr>
              <w:t xml:space="preserve">Jetzt sollte man F1 drücken. Nun kann man in dem aufkommenden Fenster «ftp-simple» eingeben. Jetzt auf «: </w:t>
            </w:r>
            <w:proofErr w:type="spellStart"/>
            <w:r w:rsidRPr="15859EAB">
              <w:rPr>
                <w:rFonts w:eastAsia="Arial" w:cs="Arial"/>
              </w:rPr>
              <w:t>Config</w:t>
            </w:r>
            <w:proofErr w:type="spellEnd"/>
            <w:r w:rsidRPr="15859EAB">
              <w:rPr>
                <w:rFonts w:eastAsia="Arial" w:cs="Arial"/>
              </w:rPr>
              <w:t xml:space="preserve"> – FRP </w:t>
            </w:r>
            <w:proofErr w:type="spellStart"/>
            <w:r w:rsidRPr="15859EAB">
              <w:rPr>
                <w:rFonts w:eastAsia="Arial" w:cs="Arial"/>
              </w:rPr>
              <w:t>connection</w:t>
            </w:r>
            <w:proofErr w:type="spellEnd"/>
            <w:r w:rsidRPr="15859EAB">
              <w:rPr>
                <w:rFonts w:eastAsia="Arial" w:cs="Arial"/>
              </w:rPr>
              <w:t xml:space="preserve"> </w:t>
            </w:r>
            <w:proofErr w:type="spellStart"/>
            <w:r w:rsidRPr="15859EAB">
              <w:rPr>
                <w:rFonts w:eastAsia="Arial" w:cs="Arial"/>
              </w:rPr>
              <w:t>setting</w:t>
            </w:r>
            <w:proofErr w:type="spellEnd"/>
            <w:r w:rsidRPr="15859EAB">
              <w:rPr>
                <w:rFonts w:eastAsia="Arial" w:cs="Arial"/>
              </w:rPr>
              <w:t>» klicken.</w:t>
            </w:r>
          </w:p>
        </w:tc>
        <w:tc>
          <w:tcPr>
            <w:tcW w:w="4536" w:type="dxa"/>
          </w:tcPr>
          <w:p w14:paraId="1AF76808" w14:textId="77777777" w:rsidR="0073710B" w:rsidRDefault="0073710B" w:rsidP="0073710B">
            <w:r>
              <w:rPr>
                <w:noProof/>
                <w:lang w:eastAsia="de-CH"/>
              </w:rPr>
              <w:drawing>
                <wp:inline distT="0" distB="0" distL="0" distR="0" wp14:anchorId="1EA06F13" wp14:editId="0BD1FA35">
                  <wp:extent cx="2619375" cy="1666875"/>
                  <wp:effectExtent l="0" t="0" r="0" b="0"/>
                  <wp:docPr id="1760639289" name="Grafik 57009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70090060"/>
                          <pic:cNvPicPr/>
                        </pic:nvPicPr>
                        <pic:blipFill>
                          <a:blip r:embed="rId41">
                            <a:extLst>
                              <a:ext uri="{28A0092B-C50C-407E-A947-70E740481C1C}">
                                <a14:useLocalDpi xmlns:a14="http://schemas.microsoft.com/office/drawing/2010/main" val="0"/>
                              </a:ext>
                            </a:extLst>
                          </a:blip>
                          <a:stretch>
                            <a:fillRect/>
                          </a:stretch>
                        </pic:blipFill>
                        <pic:spPr>
                          <a:xfrm>
                            <a:off x="0" y="0"/>
                            <a:ext cx="2619375" cy="1666875"/>
                          </a:xfrm>
                          <a:prstGeom prst="rect">
                            <a:avLst/>
                          </a:prstGeom>
                        </pic:spPr>
                      </pic:pic>
                    </a:graphicData>
                  </a:graphic>
                </wp:inline>
              </w:drawing>
            </w:r>
          </w:p>
        </w:tc>
      </w:tr>
      <w:tr w:rsidR="0073710B" w14:paraId="38840B13" w14:textId="77777777" w:rsidTr="0073710B">
        <w:tc>
          <w:tcPr>
            <w:tcW w:w="4536" w:type="dxa"/>
          </w:tcPr>
          <w:p w14:paraId="6ADBFCB4" w14:textId="58B2976B" w:rsidR="0073710B" w:rsidRDefault="0073710B" w:rsidP="0073710B">
            <w:r w:rsidRPr="15859EAB">
              <w:rPr>
                <w:rFonts w:eastAsia="Arial" w:cs="Arial"/>
              </w:rPr>
              <w:lastRenderedPageBreak/>
              <w:t xml:space="preserve">Nun kommt ein Fenster mit schon vorgegebenen </w:t>
            </w:r>
            <w:r w:rsidRPr="341D6059">
              <w:rPr>
                <w:rFonts w:eastAsia="Arial" w:cs="Arial"/>
              </w:rPr>
              <w:t>Informationen,</w:t>
            </w:r>
            <w:r w:rsidRPr="15859EAB">
              <w:rPr>
                <w:rFonts w:eastAsia="Arial" w:cs="Arial"/>
              </w:rPr>
              <w:t xml:space="preserve"> die man ausfüllen muss auf. Bei diesen Informatio</w:t>
            </w:r>
            <w:r w:rsidR="000775B1">
              <w:rPr>
                <w:rFonts w:eastAsia="Arial" w:cs="Arial"/>
              </w:rPr>
              <w:t>nen benötigt man den Namen der D</w:t>
            </w:r>
            <w:r w:rsidRPr="15859EAB">
              <w:rPr>
                <w:rFonts w:eastAsia="Arial" w:cs="Arial"/>
              </w:rPr>
              <w:t>omain beziehungsweise die URL. Dann sollte man noch den Namen des Hosts wissen und reinschreiben. Die Felder «Port» und «Type» sind schon ausgefüllt und müssen nicht angepasst werden. Nun muss man sowohl den Benutzernamen des FTP</w:t>
            </w:r>
            <w:r w:rsidR="00DE08DF">
              <w:rPr>
                <w:rFonts w:eastAsia="Arial" w:cs="Arial"/>
              </w:rPr>
              <w:fldChar w:fldCharType="begin"/>
            </w:r>
            <w:r w:rsidR="00DE08DF">
              <w:instrText xml:space="preserve"> XE "</w:instrText>
            </w:r>
            <w:r w:rsidR="00DE08DF" w:rsidRPr="00A67DD5">
              <w:instrText>FTP</w:instrText>
            </w:r>
            <w:r w:rsidR="00DE08DF">
              <w:instrText xml:space="preserve">" </w:instrText>
            </w:r>
            <w:r w:rsidR="00DE08DF">
              <w:rPr>
                <w:rFonts w:eastAsia="Arial" w:cs="Arial"/>
              </w:rPr>
              <w:fldChar w:fldCharType="end"/>
            </w:r>
            <w:r w:rsidRPr="15859EAB">
              <w:rPr>
                <w:rFonts w:eastAsia="Arial" w:cs="Arial"/>
              </w:rPr>
              <w:t>-Servers als auch das Passwort eingeben. Das Feld «</w:t>
            </w:r>
            <w:proofErr w:type="spellStart"/>
            <w:r w:rsidRPr="15859EAB">
              <w:rPr>
                <w:rFonts w:eastAsia="Arial" w:cs="Arial"/>
              </w:rPr>
              <w:t>path</w:t>
            </w:r>
            <w:proofErr w:type="spellEnd"/>
            <w:r w:rsidRPr="15859EAB">
              <w:rPr>
                <w:rFonts w:eastAsia="Arial" w:cs="Arial"/>
              </w:rPr>
              <w:t>» kann man auch leer lassen. Auch die Felder «</w:t>
            </w:r>
            <w:proofErr w:type="spellStart"/>
            <w:r w:rsidRPr="15859EAB">
              <w:rPr>
                <w:rFonts w:eastAsia="Arial" w:cs="Arial"/>
              </w:rPr>
              <w:t>autosave</w:t>
            </w:r>
            <w:proofErr w:type="spellEnd"/>
            <w:r w:rsidRPr="15859EAB">
              <w:rPr>
                <w:rFonts w:eastAsia="Arial" w:cs="Arial"/>
              </w:rPr>
              <w:t>» und «</w:t>
            </w:r>
            <w:proofErr w:type="spellStart"/>
            <w:r w:rsidRPr="15859EAB">
              <w:rPr>
                <w:rFonts w:eastAsia="Arial" w:cs="Arial"/>
              </w:rPr>
              <w:t>confirm</w:t>
            </w:r>
            <w:proofErr w:type="spellEnd"/>
            <w:r w:rsidRPr="15859EAB">
              <w:rPr>
                <w:rFonts w:eastAsia="Arial" w:cs="Arial"/>
              </w:rPr>
              <w:t>» muss man nicht ausfüllen und können so gelassen werden wie sie sind.</w:t>
            </w:r>
          </w:p>
        </w:tc>
        <w:tc>
          <w:tcPr>
            <w:tcW w:w="4536" w:type="dxa"/>
          </w:tcPr>
          <w:p w14:paraId="147A726A" w14:textId="77777777" w:rsidR="0073710B" w:rsidRDefault="0073710B" w:rsidP="0073710B">
            <w:r>
              <w:rPr>
                <w:noProof/>
                <w:lang w:eastAsia="de-CH"/>
              </w:rPr>
              <w:drawing>
                <wp:inline distT="0" distB="0" distL="0" distR="0" wp14:anchorId="11786F9D" wp14:editId="545EA1E4">
                  <wp:extent cx="2657475" cy="2305050"/>
                  <wp:effectExtent l="0" t="0" r="0" b="0"/>
                  <wp:docPr id="2052889210" name="Grafik 115642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56420239"/>
                          <pic:cNvPicPr/>
                        </pic:nvPicPr>
                        <pic:blipFill>
                          <a:blip r:embed="rId42">
                            <a:extLst>
                              <a:ext uri="{28A0092B-C50C-407E-A947-70E740481C1C}">
                                <a14:useLocalDpi xmlns:a14="http://schemas.microsoft.com/office/drawing/2010/main" val="0"/>
                              </a:ext>
                            </a:extLst>
                          </a:blip>
                          <a:stretch>
                            <a:fillRect/>
                          </a:stretch>
                        </pic:blipFill>
                        <pic:spPr>
                          <a:xfrm>
                            <a:off x="0" y="0"/>
                            <a:ext cx="2657475" cy="2305050"/>
                          </a:xfrm>
                          <a:prstGeom prst="rect">
                            <a:avLst/>
                          </a:prstGeom>
                        </pic:spPr>
                      </pic:pic>
                    </a:graphicData>
                  </a:graphic>
                </wp:inline>
              </w:drawing>
            </w:r>
          </w:p>
        </w:tc>
      </w:tr>
      <w:tr w:rsidR="0073710B" w14:paraId="45907988" w14:textId="77777777" w:rsidTr="0073710B">
        <w:tc>
          <w:tcPr>
            <w:tcW w:w="4536" w:type="dxa"/>
          </w:tcPr>
          <w:p w14:paraId="3CA9A514" w14:textId="77777777" w:rsidR="0073710B" w:rsidRDefault="0073710B" w:rsidP="0073710B">
            <w:r w:rsidRPr="15859EAB">
              <w:rPr>
                <w:rFonts w:eastAsia="Arial" w:cs="Arial"/>
              </w:rPr>
              <w:t>Nach diesem Schritt sollte man alles speichern. Ausserdem muss man Visual Studio Code neustarten und nochmals «F1» drücken und den Servernamen eingeben.</w:t>
            </w:r>
          </w:p>
        </w:tc>
        <w:tc>
          <w:tcPr>
            <w:tcW w:w="4536" w:type="dxa"/>
          </w:tcPr>
          <w:p w14:paraId="532ECD8D" w14:textId="77777777" w:rsidR="0073710B" w:rsidRDefault="0073710B" w:rsidP="0073710B">
            <w:r>
              <w:rPr>
                <w:noProof/>
                <w:lang w:eastAsia="de-CH"/>
              </w:rPr>
              <w:drawing>
                <wp:inline distT="0" distB="0" distL="0" distR="0" wp14:anchorId="4D758916" wp14:editId="3118E1FE">
                  <wp:extent cx="2695575" cy="2228850"/>
                  <wp:effectExtent l="0" t="0" r="0" b="0"/>
                  <wp:docPr id="153328746" name="Grafik 41891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8914769"/>
                          <pic:cNvPicPr/>
                        </pic:nvPicPr>
                        <pic:blipFill>
                          <a:blip r:embed="rId43">
                            <a:extLst>
                              <a:ext uri="{28A0092B-C50C-407E-A947-70E740481C1C}">
                                <a14:useLocalDpi xmlns:a14="http://schemas.microsoft.com/office/drawing/2010/main" val="0"/>
                              </a:ext>
                            </a:extLst>
                          </a:blip>
                          <a:stretch>
                            <a:fillRect/>
                          </a:stretch>
                        </pic:blipFill>
                        <pic:spPr>
                          <a:xfrm>
                            <a:off x="0" y="0"/>
                            <a:ext cx="2695575" cy="2228850"/>
                          </a:xfrm>
                          <a:prstGeom prst="rect">
                            <a:avLst/>
                          </a:prstGeom>
                        </pic:spPr>
                      </pic:pic>
                    </a:graphicData>
                  </a:graphic>
                </wp:inline>
              </w:drawing>
            </w:r>
          </w:p>
        </w:tc>
      </w:tr>
      <w:tr w:rsidR="0073710B" w14:paraId="669EDEB6" w14:textId="77777777" w:rsidTr="0073710B">
        <w:tc>
          <w:tcPr>
            <w:tcW w:w="4536" w:type="dxa"/>
          </w:tcPr>
          <w:p w14:paraId="5293320B" w14:textId="690B2A2B" w:rsidR="0073710B" w:rsidRDefault="0073710B" w:rsidP="0073710B">
            <w:r w:rsidRPr="15859EAB">
              <w:rPr>
                <w:rFonts w:eastAsia="Arial" w:cs="Arial"/>
              </w:rPr>
              <w:t>Nun sollte eine Komische Zahlen- und Buchstabenreihenfolge kommen. Dies heisst, dass man mit dem FTP</w:t>
            </w:r>
            <w:r w:rsidR="00DE08DF">
              <w:rPr>
                <w:rFonts w:eastAsia="Arial" w:cs="Arial"/>
              </w:rPr>
              <w:fldChar w:fldCharType="begin"/>
            </w:r>
            <w:r w:rsidR="00DE08DF">
              <w:instrText xml:space="preserve"> XE "</w:instrText>
            </w:r>
            <w:r w:rsidR="00DE08DF" w:rsidRPr="00A67DD5">
              <w:instrText>FTP</w:instrText>
            </w:r>
            <w:r w:rsidR="00DE08DF">
              <w:instrText xml:space="preserve">" </w:instrText>
            </w:r>
            <w:r w:rsidR="00DE08DF">
              <w:rPr>
                <w:rFonts w:eastAsia="Arial" w:cs="Arial"/>
              </w:rPr>
              <w:fldChar w:fldCharType="end"/>
            </w:r>
            <w:r w:rsidRPr="15859EAB">
              <w:rPr>
                <w:rFonts w:eastAsia="Arial" w:cs="Arial"/>
              </w:rPr>
              <w:t>-Server</w:t>
            </w:r>
            <w:r w:rsidR="00DE08DF">
              <w:rPr>
                <w:rFonts w:eastAsia="Arial" w:cs="Arial"/>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Arial" w:cs="Arial"/>
              </w:rPr>
              <w:fldChar w:fldCharType="end"/>
            </w:r>
            <w:r w:rsidRPr="15859EAB">
              <w:rPr>
                <w:rFonts w:eastAsia="Arial" w:cs="Arial"/>
              </w:rPr>
              <w:t xml:space="preserve"> verbunden ist.</w:t>
            </w:r>
          </w:p>
        </w:tc>
        <w:tc>
          <w:tcPr>
            <w:tcW w:w="4536" w:type="dxa"/>
          </w:tcPr>
          <w:p w14:paraId="73F3AF74" w14:textId="77777777" w:rsidR="0073710B" w:rsidRDefault="0073710B" w:rsidP="0073710B">
            <w:r>
              <w:rPr>
                <w:noProof/>
                <w:lang w:eastAsia="de-CH"/>
              </w:rPr>
              <w:drawing>
                <wp:inline distT="0" distB="0" distL="0" distR="0" wp14:anchorId="22A28E50" wp14:editId="513A6003">
                  <wp:extent cx="2533650" cy="2771775"/>
                  <wp:effectExtent l="0" t="0" r="0" b="0"/>
                  <wp:docPr id="1021486816" name="Grafik 199913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99134273"/>
                          <pic:cNvPicPr/>
                        </pic:nvPicPr>
                        <pic:blipFill>
                          <a:blip r:embed="rId44">
                            <a:extLst>
                              <a:ext uri="{28A0092B-C50C-407E-A947-70E740481C1C}">
                                <a14:useLocalDpi xmlns:a14="http://schemas.microsoft.com/office/drawing/2010/main" val="0"/>
                              </a:ext>
                            </a:extLst>
                          </a:blip>
                          <a:stretch>
                            <a:fillRect/>
                          </a:stretch>
                        </pic:blipFill>
                        <pic:spPr>
                          <a:xfrm>
                            <a:off x="0" y="0"/>
                            <a:ext cx="2533650" cy="2771775"/>
                          </a:xfrm>
                          <a:prstGeom prst="rect">
                            <a:avLst/>
                          </a:prstGeom>
                        </pic:spPr>
                      </pic:pic>
                    </a:graphicData>
                  </a:graphic>
                </wp:inline>
              </w:drawing>
            </w:r>
          </w:p>
        </w:tc>
      </w:tr>
      <w:tr w:rsidR="0073710B" w14:paraId="68BC92F9" w14:textId="77777777" w:rsidTr="0073710B">
        <w:tc>
          <w:tcPr>
            <w:tcW w:w="4536" w:type="dxa"/>
          </w:tcPr>
          <w:p w14:paraId="77D2E9C5" w14:textId="09DA395A" w:rsidR="0073710B" w:rsidRDefault="0073710B" w:rsidP="0073710B">
            <w:r w:rsidRPr="15859EAB">
              <w:rPr>
                <w:rFonts w:eastAsia="Arial" w:cs="Arial"/>
              </w:rPr>
              <w:t xml:space="preserve">Jetzt braucht man noch ein passendes Programm für das File Transfer Protocol, weil dies nicht gut umsetzbar ist mit Visual Studio Code. Man muss schliesslich Daten auf dem Sever ablegen können und diese danach Anpassen. In diesem Fall das portable </w:t>
            </w:r>
            <w:proofErr w:type="spellStart"/>
            <w:r w:rsidRPr="15859EAB">
              <w:rPr>
                <w:rFonts w:eastAsia="Arial" w:cs="Arial"/>
              </w:rPr>
              <w:t>Filezilla</w:t>
            </w:r>
            <w:proofErr w:type="spellEnd"/>
            <w:r w:rsidR="00DE08DF">
              <w:rPr>
                <w:rFonts w:eastAsia="Arial" w:cs="Arial"/>
              </w:rPr>
              <w:fldChar w:fldCharType="begin"/>
            </w:r>
            <w:r w:rsidR="00DE08DF">
              <w:instrText xml:space="preserve"> XE "</w:instrText>
            </w:r>
            <w:r w:rsidR="00DE08DF" w:rsidRPr="004D7801">
              <w:instrText>Filezilla</w:instrText>
            </w:r>
            <w:r w:rsidR="00DE08DF">
              <w:instrText xml:space="preserve">" </w:instrText>
            </w:r>
            <w:r w:rsidR="00DE08DF">
              <w:rPr>
                <w:rFonts w:eastAsia="Arial" w:cs="Arial"/>
              </w:rPr>
              <w:fldChar w:fldCharType="end"/>
            </w:r>
            <w:r w:rsidRPr="15859EAB">
              <w:rPr>
                <w:rFonts w:eastAsia="Arial" w:cs="Arial"/>
              </w:rPr>
              <w:t xml:space="preserve"> Client Programm. Nach dem Herunterladen des Programms kann man nun die «exe» Datei ausführen.</w:t>
            </w:r>
          </w:p>
        </w:tc>
        <w:tc>
          <w:tcPr>
            <w:tcW w:w="4536" w:type="dxa"/>
          </w:tcPr>
          <w:p w14:paraId="715F1BDB" w14:textId="77777777" w:rsidR="0073710B" w:rsidRDefault="0073710B" w:rsidP="0073710B">
            <w:r>
              <w:rPr>
                <w:noProof/>
                <w:lang w:eastAsia="de-CH"/>
              </w:rPr>
              <w:drawing>
                <wp:inline distT="0" distB="0" distL="0" distR="0" wp14:anchorId="478241D5" wp14:editId="6B24740C">
                  <wp:extent cx="2686050" cy="1000125"/>
                  <wp:effectExtent l="0" t="0" r="0" b="0"/>
                  <wp:docPr id="447643202" name="Grafik 103780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803447"/>
                          <pic:cNvPicPr/>
                        </pic:nvPicPr>
                        <pic:blipFill>
                          <a:blip r:embed="rId45">
                            <a:extLst>
                              <a:ext uri="{28A0092B-C50C-407E-A947-70E740481C1C}">
                                <a14:useLocalDpi xmlns:a14="http://schemas.microsoft.com/office/drawing/2010/main" val="0"/>
                              </a:ext>
                            </a:extLst>
                          </a:blip>
                          <a:stretch>
                            <a:fillRect/>
                          </a:stretch>
                        </pic:blipFill>
                        <pic:spPr>
                          <a:xfrm>
                            <a:off x="0" y="0"/>
                            <a:ext cx="2686050" cy="1000125"/>
                          </a:xfrm>
                          <a:prstGeom prst="rect">
                            <a:avLst/>
                          </a:prstGeom>
                        </pic:spPr>
                      </pic:pic>
                    </a:graphicData>
                  </a:graphic>
                </wp:inline>
              </w:drawing>
            </w:r>
          </w:p>
        </w:tc>
      </w:tr>
      <w:tr w:rsidR="0073710B" w14:paraId="739A7BFD" w14:textId="77777777" w:rsidTr="0073710B">
        <w:tc>
          <w:tcPr>
            <w:tcW w:w="4536" w:type="dxa"/>
          </w:tcPr>
          <w:p w14:paraId="255F4262" w14:textId="77777777" w:rsidR="0073710B" w:rsidRDefault="0073710B" w:rsidP="0073710B">
            <w:r w:rsidRPr="15859EAB">
              <w:rPr>
                <w:rFonts w:eastAsia="Arial" w:cs="Arial"/>
              </w:rPr>
              <w:lastRenderedPageBreak/>
              <w:t>In dem Programm angekommen muss man nun die Daten des Servers in den obigen Feldern eingeben.</w:t>
            </w:r>
          </w:p>
        </w:tc>
        <w:tc>
          <w:tcPr>
            <w:tcW w:w="4536" w:type="dxa"/>
          </w:tcPr>
          <w:p w14:paraId="528280F8" w14:textId="77777777" w:rsidR="0073710B" w:rsidRDefault="0073710B" w:rsidP="0073710B">
            <w:r>
              <w:rPr>
                <w:noProof/>
                <w:lang w:eastAsia="de-CH"/>
              </w:rPr>
              <w:drawing>
                <wp:inline distT="0" distB="0" distL="0" distR="0" wp14:anchorId="7084F13C" wp14:editId="372774D2">
                  <wp:extent cx="1914525" cy="2790825"/>
                  <wp:effectExtent l="0" t="0" r="0" b="0"/>
                  <wp:docPr id="1592657462" name="Grafik 8019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0190156"/>
                          <pic:cNvPicPr/>
                        </pic:nvPicPr>
                        <pic:blipFill>
                          <a:blip r:embed="rId46">
                            <a:extLst>
                              <a:ext uri="{28A0092B-C50C-407E-A947-70E740481C1C}">
                                <a14:useLocalDpi xmlns:a14="http://schemas.microsoft.com/office/drawing/2010/main" val="0"/>
                              </a:ext>
                            </a:extLst>
                          </a:blip>
                          <a:stretch>
                            <a:fillRect/>
                          </a:stretch>
                        </pic:blipFill>
                        <pic:spPr>
                          <a:xfrm>
                            <a:off x="0" y="0"/>
                            <a:ext cx="1914525" cy="2790825"/>
                          </a:xfrm>
                          <a:prstGeom prst="rect">
                            <a:avLst/>
                          </a:prstGeom>
                        </pic:spPr>
                      </pic:pic>
                    </a:graphicData>
                  </a:graphic>
                </wp:inline>
              </w:drawing>
            </w:r>
          </w:p>
        </w:tc>
      </w:tr>
      <w:tr w:rsidR="0073710B" w14:paraId="65E46A36" w14:textId="77777777" w:rsidTr="0073710B">
        <w:tc>
          <w:tcPr>
            <w:tcW w:w="4536" w:type="dxa"/>
          </w:tcPr>
          <w:p w14:paraId="08938735" w14:textId="77777777" w:rsidR="0073710B" w:rsidRDefault="0073710B" w:rsidP="0073710B">
            <w:r w:rsidRPr="15859EAB">
              <w:rPr>
                <w:rFonts w:eastAsia="Arial" w:cs="Arial"/>
              </w:rPr>
              <w:t xml:space="preserve">Als erstes den Servernamen. </w:t>
            </w:r>
          </w:p>
          <w:p w14:paraId="1EB6BE1E" w14:textId="77777777" w:rsidR="0073710B" w:rsidRDefault="0073710B" w:rsidP="0073710B">
            <w:r w:rsidRPr="15859EAB">
              <w:rPr>
                <w:rFonts w:eastAsia="Arial" w:cs="Arial"/>
              </w:rPr>
              <w:t>«wibilea.ch»</w:t>
            </w:r>
          </w:p>
          <w:p w14:paraId="63A851C6" w14:textId="77777777" w:rsidR="0073710B" w:rsidRDefault="0073710B" w:rsidP="0073710B">
            <w:r w:rsidRPr="15859EAB">
              <w:rPr>
                <w:rFonts w:eastAsia="Arial" w:cs="Arial"/>
              </w:rPr>
              <w:t>Danach kommt der Benutzername:</w:t>
            </w:r>
          </w:p>
          <w:p w14:paraId="4B5600B4" w14:textId="77777777" w:rsidR="0073710B" w:rsidRDefault="006C6C1D" w:rsidP="0073710B">
            <w:hyperlink r:id="rId47">
              <w:r w:rsidR="0073710B" w:rsidRPr="15859EAB">
                <w:rPr>
                  <w:rStyle w:val="Hyperlink"/>
                  <w:rFonts w:eastAsia="Arial" w:cs="Arial"/>
                </w:rPr>
                <w:t>«ar@wibilea.ch»</w:t>
              </w:r>
            </w:hyperlink>
          </w:p>
          <w:p w14:paraId="3D65E92F" w14:textId="77777777" w:rsidR="0073710B" w:rsidRDefault="0073710B" w:rsidP="0073710B">
            <w:r w:rsidRPr="15859EAB">
              <w:rPr>
                <w:rFonts w:eastAsia="Arial" w:cs="Arial"/>
              </w:rPr>
              <w:t>Zum Schluss das Passwort des Benutzers:</w:t>
            </w:r>
          </w:p>
          <w:p w14:paraId="09AF8A37" w14:textId="77777777" w:rsidR="0073710B" w:rsidRDefault="0073710B" w:rsidP="0073710B">
            <w:r w:rsidRPr="15859EAB">
              <w:rPr>
                <w:rFonts w:eastAsia="Arial" w:cs="Arial"/>
              </w:rPr>
              <w:t>«S2AxZBMk»</w:t>
            </w:r>
          </w:p>
          <w:p w14:paraId="2E56272A" w14:textId="7D50D6C7" w:rsidR="0073710B" w:rsidRDefault="0073710B" w:rsidP="0073710B">
            <w:r w:rsidRPr="15859EAB">
              <w:rPr>
                <w:rFonts w:eastAsia="Arial" w:cs="Arial"/>
              </w:rPr>
              <w:t>Hiermit ist man mit dem Verbinden vom FTP</w:t>
            </w:r>
            <w:r w:rsidR="00DE08DF">
              <w:rPr>
                <w:rFonts w:eastAsia="Arial" w:cs="Arial"/>
              </w:rPr>
              <w:fldChar w:fldCharType="begin"/>
            </w:r>
            <w:r w:rsidR="00DE08DF">
              <w:instrText xml:space="preserve"> XE "</w:instrText>
            </w:r>
            <w:r w:rsidR="00DE08DF" w:rsidRPr="00A67DD5">
              <w:instrText>FTP</w:instrText>
            </w:r>
            <w:r w:rsidR="00DE08DF">
              <w:instrText xml:space="preserve">" </w:instrText>
            </w:r>
            <w:r w:rsidR="00DE08DF">
              <w:rPr>
                <w:rFonts w:eastAsia="Arial" w:cs="Arial"/>
              </w:rPr>
              <w:fldChar w:fldCharType="end"/>
            </w:r>
            <w:r w:rsidRPr="15859EAB">
              <w:rPr>
                <w:rFonts w:eastAsia="Arial" w:cs="Arial"/>
              </w:rPr>
              <w:t>-Server</w:t>
            </w:r>
            <w:r w:rsidR="00DE08DF">
              <w:rPr>
                <w:rFonts w:eastAsia="Arial" w:cs="Arial"/>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Arial" w:cs="Arial"/>
              </w:rPr>
              <w:fldChar w:fldCharType="end"/>
            </w:r>
            <w:r w:rsidRPr="15859EAB">
              <w:rPr>
                <w:rFonts w:eastAsia="Arial" w:cs="Arial"/>
              </w:rPr>
              <w:t xml:space="preserve"> fertig.</w:t>
            </w:r>
          </w:p>
          <w:p w14:paraId="3A293F2A" w14:textId="77777777" w:rsidR="0073710B" w:rsidRDefault="0073710B" w:rsidP="0073710B">
            <w:r w:rsidRPr="15859EAB">
              <w:rPr>
                <w:rFonts w:eastAsia="Arial" w:cs="Arial"/>
              </w:rPr>
              <w:t xml:space="preserve"> </w:t>
            </w:r>
          </w:p>
        </w:tc>
        <w:tc>
          <w:tcPr>
            <w:tcW w:w="4536" w:type="dxa"/>
          </w:tcPr>
          <w:p w14:paraId="5B68FDFB" w14:textId="77777777" w:rsidR="0073710B" w:rsidRDefault="0073710B" w:rsidP="0073710B">
            <w:r>
              <w:rPr>
                <w:noProof/>
                <w:lang w:eastAsia="de-CH"/>
              </w:rPr>
              <w:drawing>
                <wp:inline distT="0" distB="0" distL="0" distR="0" wp14:anchorId="7FB97706" wp14:editId="0918201D">
                  <wp:extent cx="1924050" cy="2790825"/>
                  <wp:effectExtent l="0" t="0" r="0" b="0"/>
                  <wp:docPr id="1900013231" name="Grafik 32868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8682966"/>
                          <pic:cNvPicPr/>
                        </pic:nvPicPr>
                        <pic:blipFill>
                          <a:blip r:embed="rId48">
                            <a:extLst>
                              <a:ext uri="{28A0092B-C50C-407E-A947-70E740481C1C}">
                                <a14:useLocalDpi xmlns:a14="http://schemas.microsoft.com/office/drawing/2010/main" val="0"/>
                              </a:ext>
                            </a:extLst>
                          </a:blip>
                          <a:stretch>
                            <a:fillRect/>
                          </a:stretch>
                        </pic:blipFill>
                        <pic:spPr>
                          <a:xfrm>
                            <a:off x="0" y="0"/>
                            <a:ext cx="1924050" cy="2790825"/>
                          </a:xfrm>
                          <a:prstGeom prst="rect">
                            <a:avLst/>
                          </a:prstGeom>
                        </pic:spPr>
                      </pic:pic>
                    </a:graphicData>
                  </a:graphic>
                </wp:inline>
              </w:drawing>
            </w:r>
          </w:p>
        </w:tc>
      </w:tr>
      <w:tr w:rsidR="0073710B" w14:paraId="6C24674B" w14:textId="77777777" w:rsidTr="0073710B">
        <w:tc>
          <w:tcPr>
            <w:tcW w:w="4536" w:type="dxa"/>
          </w:tcPr>
          <w:p w14:paraId="06CB8644" w14:textId="7594F40E" w:rsidR="0073710B" w:rsidRDefault="0073710B" w:rsidP="0073710B">
            <w:r w:rsidRPr="15859EAB">
              <w:rPr>
                <w:rFonts w:eastAsia="Arial" w:cs="Arial"/>
              </w:rPr>
              <w:t>Nun kommt ein Fenster</w:t>
            </w:r>
            <w:r w:rsidRPr="341D6059">
              <w:rPr>
                <w:rFonts w:eastAsia="Arial" w:cs="Arial"/>
              </w:rPr>
              <w:t>,</w:t>
            </w:r>
            <w:r w:rsidRPr="15859EAB">
              <w:rPr>
                <w:rFonts w:eastAsia="Arial" w:cs="Arial"/>
              </w:rPr>
              <w:t xml:space="preserve"> bei dem man noch bestätigen muss, dass man dem Server</w:t>
            </w:r>
            <w:r w:rsidR="00DE08DF">
              <w:rPr>
                <w:rFonts w:eastAsia="Arial" w:cs="Arial"/>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Arial" w:cs="Arial"/>
              </w:rPr>
              <w:fldChar w:fldCharType="end"/>
            </w:r>
            <w:r w:rsidRPr="15859EAB">
              <w:rPr>
                <w:rFonts w:eastAsia="Arial" w:cs="Arial"/>
              </w:rPr>
              <w:t xml:space="preserve"> vertraut, obwohl man ein Unbekanntes Zertifikat hat.</w:t>
            </w:r>
          </w:p>
        </w:tc>
        <w:tc>
          <w:tcPr>
            <w:tcW w:w="4536" w:type="dxa"/>
          </w:tcPr>
          <w:p w14:paraId="48EAA0B7" w14:textId="77777777" w:rsidR="0073710B" w:rsidRDefault="0073710B" w:rsidP="0073710B">
            <w:r>
              <w:rPr>
                <w:noProof/>
                <w:lang w:eastAsia="de-CH"/>
              </w:rPr>
              <w:drawing>
                <wp:inline distT="0" distB="0" distL="0" distR="0" wp14:anchorId="7D94A09E" wp14:editId="49E2D46B">
                  <wp:extent cx="2686050" cy="1952625"/>
                  <wp:effectExtent l="0" t="0" r="0" b="0"/>
                  <wp:docPr id="1216342390" name="Grafik 77333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73332424"/>
                          <pic:cNvPicPr/>
                        </pic:nvPicPr>
                        <pic:blipFill>
                          <a:blip r:embed="rId49">
                            <a:extLst>
                              <a:ext uri="{28A0092B-C50C-407E-A947-70E740481C1C}">
                                <a14:useLocalDpi xmlns:a14="http://schemas.microsoft.com/office/drawing/2010/main" val="0"/>
                              </a:ext>
                            </a:extLst>
                          </a:blip>
                          <a:stretch>
                            <a:fillRect/>
                          </a:stretch>
                        </pic:blipFill>
                        <pic:spPr>
                          <a:xfrm>
                            <a:off x="0" y="0"/>
                            <a:ext cx="2686050" cy="1952625"/>
                          </a:xfrm>
                          <a:prstGeom prst="rect">
                            <a:avLst/>
                          </a:prstGeom>
                        </pic:spPr>
                      </pic:pic>
                    </a:graphicData>
                  </a:graphic>
                </wp:inline>
              </w:drawing>
            </w:r>
          </w:p>
        </w:tc>
      </w:tr>
      <w:tr w:rsidR="0073710B" w14:paraId="76E82F54" w14:textId="77777777" w:rsidTr="0073710B">
        <w:tc>
          <w:tcPr>
            <w:tcW w:w="4536" w:type="dxa"/>
          </w:tcPr>
          <w:p w14:paraId="4B9B87C7" w14:textId="3C1E2403" w:rsidR="0073710B" w:rsidRDefault="0073710B" w:rsidP="0073710B">
            <w:r w:rsidRPr="15859EAB">
              <w:rPr>
                <w:rFonts w:eastAsia="Arial" w:cs="Arial"/>
              </w:rPr>
              <w:lastRenderedPageBreak/>
              <w:t>Wenn sich schon Files auf dem Server</w:t>
            </w:r>
            <w:r w:rsidR="00DE08DF">
              <w:rPr>
                <w:rFonts w:eastAsia="Arial" w:cs="Arial"/>
              </w:rPr>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rPr>
                <w:rFonts w:eastAsia="Arial" w:cs="Arial"/>
              </w:rPr>
              <w:fldChar w:fldCharType="end"/>
            </w:r>
            <w:r w:rsidRPr="15859EAB">
              <w:rPr>
                <w:rFonts w:eastAsia="Arial" w:cs="Arial"/>
              </w:rPr>
              <w:t xml:space="preserve"> befinden, erscheinen diese nun rechts. Damit weiss man auch, dass man mit dem Server verbunden ist.</w:t>
            </w:r>
          </w:p>
          <w:p w14:paraId="28B4CDE9" w14:textId="24251702" w:rsidR="0073710B" w:rsidRDefault="0073710B" w:rsidP="0073710B">
            <w:r w:rsidRPr="15859EAB">
              <w:rPr>
                <w:rFonts w:eastAsia="Arial" w:cs="Arial"/>
              </w:rPr>
              <w:t xml:space="preserve">Nun kann man seine Files einfach per «Drag </w:t>
            </w:r>
            <w:proofErr w:type="spellStart"/>
            <w:r w:rsidRPr="15859EAB">
              <w:rPr>
                <w:rFonts w:eastAsia="Arial" w:cs="Arial"/>
              </w:rPr>
              <w:t>and</w:t>
            </w:r>
            <w:proofErr w:type="spellEnd"/>
            <w:r w:rsidRPr="15859EAB">
              <w:rPr>
                <w:rFonts w:eastAsia="Arial" w:cs="Arial"/>
              </w:rPr>
              <w:t xml:space="preserve"> Drop» reinziehen. Diese werden danach direkt auch auf Visual Studio Code angezeigt. Somit kann man nun bei </w:t>
            </w:r>
            <w:proofErr w:type="spellStart"/>
            <w:r w:rsidRPr="15859EAB">
              <w:rPr>
                <w:rFonts w:eastAsia="Arial" w:cs="Arial"/>
              </w:rPr>
              <w:t>Filezilla</w:t>
            </w:r>
            <w:proofErr w:type="spellEnd"/>
            <w:r w:rsidR="00DE08DF">
              <w:rPr>
                <w:rFonts w:eastAsia="Arial" w:cs="Arial"/>
              </w:rPr>
              <w:fldChar w:fldCharType="begin"/>
            </w:r>
            <w:r w:rsidR="00DE08DF">
              <w:instrText xml:space="preserve"> XE "</w:instrText>
            </w:r>
            <w:r w:rsidR="00DE08DF" w:rsidRPr="004D7801">
              <w:instrText>Filezilla</w:instrText>
            </w:r>
            <w:r w:rsidR="00DE08DF">
              <w:instrText xml:space="preserve">" </w:instrText>
            </w:r>
            <w:r w:rsidR="00DE08DF">
              <w:rPr>
                <w:rFonts w:eastAsia="Arial" w:cs="Arial"/>
              </w:rPr>
              <w:fldChar w:fldCharType="end"/>
            </w:r>
            <w:r w:rsidRPr="15859EAB">
              <w:rPr>
                <w:rFonts w:eastAsia="Arial" w:cs="Arial"/>
              </w:rPr>
              <w:t xml:space="preserve"> alle Dateien ändern, einfügen oder Löschen und mit VS Code kann man den Code in den Files ändern.</w:t>
            </w:r>
          </w:p>
        </w:tc>
        <w:tc>
          <w:tcPr>
            <w:tcW w:w="4536" w:type="dxa"/>
          </w:tcPr>
          <w:p w14:paraId="3B4C3DB5" w14:textId="77777777" w:rsidR="0073710B" w:rsidRDefault="0073710B" w:rsidP="0073710B">
            <w:r>
              <w:rPr>
                <w:noProof/>
                <w:lang w:eastAsia="de-CH"/>
              </w:rPr>
              <w:drawing>
                <wp:inline distT="0" distB="0" distL="0" distR="0" wp14:anchorId="1DFBF300" wp14:editId="65A61094">
                  <wp:extent cx="2590800" cy="2790825"/>
                  <wp:effectExtent l="0" t="0" r="0" b="0"/>
                  <wp:docPr id="1860655405" name="Grafik 14895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8956931"/>
                          <pic:cNvPicPr/>
                        </pic:nvPicPr>
                        <pic:blipFill>
                          <a:blip r:embed="rId50">
                            <a:extLst>
                              <a:ext uri="{28A0092B-C50C-407E-A947-70E740481C1C}">
                                <a14:useLocalDpi xmlns:a14="http://schemas.microsoft.com/office/drawing/2010/main" val="0"/>
                              </a:ext>
                            </a:extLst>
                          </a:blip>
                          <a:stretch>
                            <a:fillRect/>
                          </a:stretch>
                        </pic:blipFill>
                        <pic:spPr>
                          <a:xfrm>
                            <a:off x="0" y="0"/>
                            <a:ext cx="2590800" cy="2790825"/>
                          </a:xfrm>
                          <a:prstGeom prst="rect">
                            <a:avLst/>
                          </a:prstGeom>
                        </pic:spPr>
                      </pic:pic>
                    </a:graphicData>
                  </a:graphic>
                </wp:inline>
              </w:drawing>
            </w:r>
          </w:p>
        </w:tc>
      </w:tr>
    </w:tbl>
    <w:p w14:paraId="446C9CE8" w14:textId="5A00D8C8" w:rsidR="0073710B" w:rsidRDefault="0073710B" w:rsidP="0073710B">
      <w:pPr>
        <w:pStyle w:val="berschrift3"/>
      </w:pPr>
      <w:bookmarkStart w:id="117" w:name="_Toc40881902"/>
      <w:r>
        <w:t>Backup FTP</w:t>
      </w:r>
      <w:r w:rsidR="00DE08DF">
        <w:fldChar w:fldCharType="begin"/>
      </w:r>
      <w:r w:rsidR="00DE08DF">
        <w:instrText xml:space="preserve"> XE "</w:instrText>
      </w:r>
      <w:r w:rsidR="00DE08DF" w:rsidRPr="00A67DD5">
        <w:instrText>FTP</w:instrText>
      </w:r>
      <w:r w:rsidR="00DE08DF">
        <w:instrText xml:space="preserve">" </w:instrText>
      </w:r>
      <w:r w:rsidR="00DE08DF">
        <w:fldChar w:fldCharType="end"/>
      </w:r>
      <w:r>
        <w:t>-Dateien</w:t>
      </w:r>
      <w:bookmarkEnd w:id="117"/>
    </w:p>
    <w:p w14:paraId="15CC3FA2" w14:textId="515E6431" w:rsidR="0073710B" w:rsidRDefault="00FB246C" w:rsidP="0073710B">
      <w:r>
        <w:t>Jeweils am Morgen und am Nachmittag</w:t>
      </w:r>
      <w:r w:rsidR="006F106C">
        <w:t xml:space="preserve"> haben wir ein Backup der im FTP</w:t>
      </w:r>
      <w:r w:rsidR="00DE08DF">
        <w:fldChar w:fldCharType="begin"/>
      </w:r>
      <w:r w:rsidR="00DE08DF">
        <w:instrText xml:space="preserve"> XE "</w:instrText>
      </w:r>
      <w:r w:rsidR="00DE08DF" w:rsidRPr="00A67DD5">
        <w:instrText>FTP</w:instrText>
      </w:r>
      <w:r w:rsidR="00DE08DF">
        <w:instrText xml:space="preserve">" </w:instrText>
      </w:r>
      <w:r w:rsidR="00DE08DF">
        <w:fldChar w:fldCharType="end"/>
      </w:r>
      <w:r w:rsidR="006F106C">
        <w:t xml:space="preserve"> gespeicherten Dateien erstellt. Wie wir das gemacht haben wird in nachfolgender Tabelle erklärt.</w:t>
      </w:r>
    </w:p>
    <w:p w14:paraId="57B1EB0A" w14:textId="2B7ED67C" w:rsidR="0073710B" w:rsidRDefault="0073710B" w:rsidP="0073710B">
      <w:pPr>
        <w:pStyle w:val="Beschriftung"/>
        <w:keepNext/>
      </w:pPr>
      <w:bookmarkStart w:id="118" w:name="_Toc40877735"/>
      <w:r>
        <w:t xml:space="preserve">Tabelle </w:t>
      </w:r>
      <w:r w:rsidR="006C6C1D">
        <w:fldChar w:fldCharType="begin"/>
      </w:r>
      <w:r w:rsidR="006C6C1D">
        <w:instrText xml:space="preserve"> SEQ Tabelle \* ARABIC </w:instrText>
      </w:r>
      <w:r w:rsidR="006C6C1D">
        <w:fldChar w:fldCharType="separate"/>
      </w:r>
      <w:r w:rsidR="00304589">
        <w:rPr>
          <w:noProof/>
        </w:rPr>
        <w:t>42</w:t>
      </w:r>
      <w:r w:rsidR="006C6C1D">
        <w:rPr>
          <w:noProof/>
        </w:rPr>
        <w:fldChar w:fldCharType="end"/>
      </w:r>
      <w:r>
        <w:t>: Backup erstellen</w:t>
      </w:r>
      <w:bookmarkEnd w:id="118"/>
    </w:p>
    <w:tbl>
      <w:tblPr>
        <w:tblStyle w:val="Tabellenraster"/>
        <w:tblW w:w="9072" w:type="dxa"/>
        <w:tblLayout w:type="fixed"/>
        <w:tblLook w:val="06A0" w:firstRow="1" w:lastRow="0" w:firstColumn="1" w:lastColumn="0" w:noHBand="1" w:noVBand="1"/>
      </w:tblPr>
      <w:tblGrid>
        <w:gridCol w:w="4536"/>
        <w:gridCol w:w="4536"/>
      </w:tblGrid>
      <w:tr w:rsidR="0073710B" w14:paraId="39598359" w14:textId="77777777" w:rsidTr="0073710B">
        <w:tc>
          <w:tcPr>
            <w:tcW w:w="4536" w:type="dxa"/>
            <w:shd w:val="clear" w:color="auto" w:fill="D9D9D9" w:themeFill="background1" w:themeFillShade="D9"/>
          </w:tcPr>
          <w:p w14:paraId="5F92B985" w14:textId="77777777" w:rsidR="0073710B" w:rsidRDefault="0073710B" w:rsidP="0073710B">
            <w:pPr>
              <w:rPr>
                <w:b/>
                <w:bCs/>
              </w:rPr>
            </w:pPr>
            <w:r w:rsidRPr="061CDDF6">
              <w:rPr>
                <w:b/>
                <w:bCs/>
              </w:rPr>
              <w:t>Beschreibung</w:t>
            </w:r>
          </w:p>
        </w:tc>
        <w:tc>
          <w:tcPr>
            <w:tcW w:w="4536" w:type="dxa"/>
            <w:shd w:val="clear" w:color="auto" w:fill="D9D9D9" w:themeFill="background1" w:themeFillShade="D9"/>
          </w:tcPr>
          <w:p w14:paraId="1AE409D2" w14:textId="77777777" w:rsidR="0073710B" w:rsidRDefault="0073710B" w:rsidP="0073710B">
            <w:pPr>
              <w:rPr>
                <w:b/>
                <w:bCs/>
              </w:rPr>
            </w:pPr>
            <w:r w:rsidRPr="061CDDF6">
              <w:rPr>
                <w:b/>
                <w:bCs/>
              </w:rPr>
              <w:t>Bild</w:t>
            </w:r>
          </w:p>
        </w:tc>
      </w:tr>
      <w:tr w:rsidR="0073710B" w14:paraId="287F41B7" w14:textId="77777777" w:rsidTr="0073710B">
        <w:tc>
          <w:tcPr>
            <w:tcW w:w="4536" w:type="dxa"/>
          </w:tcPr>
          <w:p w14:paraId="3A10C0CE" w14:textId="16673A9F" w:rsidR="0073710B" w:rsidRDefault="0073710B" w:rsidP="0073710B">
            <w:r>
              <w:t xml:space="preserve">Als erstes gehen wir ins </w:t>
            </w:r>
            <w:proofErr w:type="spellStart"/>
            <w:r>
              <w:t>Filezilla</w:t>
            </w:r>
            <w:proofErr w:type="spellEnd"/>
            <w:r w:rsidR="00DE08DF">
              <w:fldChar w:fldCharType="begin"/>
            </w:r>
            <w:r w:rsidR="00DE08DF">
              <w:instrText xml:space="preserve"> XE "</w:instrText>
            </w:r>
            <w:r w:rsidR="00DE08DF" w:rsidRPr="004D7801">
              <w:instrText>Filezilla</w:instrText>
            </w:r>
            <w:r w:rsidR="00DE08DF">
              <w:instrText xml:space="preserve">" </w:instrText>
            </w:r>
            <w:r w:rsidR="00DE08DF">
              <w:fldChar w:fldCharType="end"/>
            </w:r>
            <w:r>
              <w:t xml:space="preserve"> Programm. Anschliessend kann man beim Server</w:t>
            </w:r>
            <w:r w:rsidR="00DE08DF">
              <w:fldChar w:fldCharType="begin"/>
            </w:r>
            <w:r w:rsidR="00DE08DF">
              <w:instrText xml:space="preserve"> XE "</w:instrText>
            </w:r>
            <w:r w:rsidR="00DE08DF" w:rsidRPr="0006790E">
              <w:rPr>
                <w:rFonts w:eastAsia="Times New Roman" w:cs="Arial"/>
                <w:color w:val="000000"/>
                <w:sz w:val="20"/>
                <w:szCs w:val="20"/>
                <w:lang w:eastAsia="de-CH"/>
              </w:rPr>
              <w:instrText>Server</w:instrText>
            </w:r>
            <w:r w:rsidR="00DE08DF">
              <w:instrText xml:space="preserve">" </w:instrText>
            </w:r>
            <w:r w:rsidR="00DE08DF">
              <w:fldChar w:fldCharType="end"/>
            </w:r>
            <w:r>
              <w:t xml:space="preserve"> die Dateien sehen. Ma</w:t>
            </w:r>
            <w:r w:rsidR="00FB246C">
              <w:t xml:space="preserve">n kann nun die Dateien die man </w:t>
            </w:r>
            <w:proofErr w:type="spellStart"/>
            <w:r w:rsidR="00FB246C">
              <w:t>b</w:t>
            </w:r>
            <w:r>
              <w:t>ackupen</w:t>
            </w:r>
            <w:proofErr w:type="spellEnd"/>
            <w:r>
              <w:t xml:space="preserve"> will auswählen. Mit Rechtsklick kann man nun auf Herunterladen klicken. Dies wäre jetzt ein Backup von alle Dateien, welche sich auf unserem FTP</w:t>
            </w:r>
            <w:r w:rsidR="00DE08DF">
              <w:fldChar w:fldCharType="begin"/>
            </w:r>
            <w:r w:rsidR="00DE08DF">
              <w:instrText xml:space="preserve"> XE "</w:instrText>
            </w:r>
            <w:r w:rsidR="00DE08DF" w:rsidRPr="00A67DD5">
              <w:instrText>FTP</w:instrText>
            </w:r>
            <w:r w:rsidR="00DE08DF">
              <w:instrText xml:space="preserve">" </w:instrText>
            </w:r>
            <w:r w:rsidR="00DE08DF">
              <w:fldChar w:fldCharType="end"/>
            </w:r>
            <w:r>
              <w:t>-Server befinden.</w:t>
            </w:r>
          </w:p>
        </w:tc>
        <w:tc>
          <w:tcPr>
            <w:tcW w:w="4536" w:type="dxa"/>
          </w:tcPr>
          <w:p w14:paraId="2FC15FA6" w14:textId="77777777" w:rsidR="0073710B" w:rsidRDefault="0073710B" w:rsidP="0073710B">
            <w:r>
              <w:rPr>
                <w:noProof/>
                <w:lang w:eastAsia="de-CH"/>
              </w:rPr>
              <w:drawing>
                <wp:inline distT="0" distB="0" distL="0" distR="0" wp14:anchorId="2ED6E5D8" wp14:editId="053C4E6A">
                  <wp:extent cx="2790825" cy="2428875"/>
                  <wp:effectExtent l="0" t="0" r="0" b="0"/>
                  <wp:docPr id="1322058472" name="Grafik 177217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721742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90825" cy="2428875"/>
                          </a:xfrm>
                          <a:prstGeom prst="rect">
                            <a:avLst/>
                          </a:prstGeom>
                        </pic:spPr>
                      </pic:pic>
                    </a:graphicData>
                  </a:graphic>
                </wp:inline>
              </w:drawing>
            </w:r>
          </w:p>
        </w:tc>
      </w:tr>
      <w:tr w:rsidR="0073710B" w14:paraId="731C71B0" w14:textId="77777777" w:rsidTr="0073710B">
        <w:tc>
          <w:tcPr>
            <w:tcW w:w="4536" w:type="dxa"/>
          </w:tcPr>
          <w:p w14:paraId="3508DE3A" w14:textId="77777777" w:rsidR="0073710B" w:rsidRDefault="0073710B" w:rsidP="0073710B">
            <w:r>
              <w:t>Bei diesem Beispiel machen wir es mit einem Ordner namens “</w:t>
            </w:r>
            <w:proofErr w:type="spellStart"/>
            <w:r>
              <w:t>pattern</w:t>
            </w:r>
            <w:proofErr w:type="spellEnd"/>
            <w:r>
              <w:t>”.</w:t>
            </w:r>
          </w:p>
        </w:tc>
        <w:tc>
          <w:tcPr>
            <w:tcW w:w="4536" w:type="dxa"/>
          </w:tcPr>
          <w:p w14:paraId="30421B42" w14:textId="77777777" w:rsidR="0073710B" w:rsidRDefault="0073710B" w:rsidP="0073710B">
            <w:r>
              <w:rPr>
                <w:noProof/>
                <w:lang w:eastAsia="de-CH"/>
              </w:rPr>
              <w:drawing>
                <wp:inline distT="0" distB="0" distL="0" distR="0" wp14:anchorId="7598DBCC" wp14:editId="04351028">
                  <wp:extent cx="2790825" cy="1771650"/>
                  <wp:effectExtent l="0" t="0" r="0" b="0"/>
                  <wp:docPr id="1210880343" name="Grafik 32260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26049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90825" cy="1771650"/>
                          </a:xfrm>
                          <a:prstGeom prst="rect">
                            <a:avLst/>
                          </a:prstGeom>
                        </pic:spPr>
                      </pic:pic>
                    </a:graphicData>
                  </a:graphic>
                </wp:inline>
              </w:drawing>
            </w:r>
          </w:p>
        </w:tc>
      </w:tr>
      <w:tr w:rsidR="0073710B" w14:paraId="1618DA49" w14:textId="77777777" w:rsidTr="0073710B">
        <w:tc>
          <w:tcPr>
            <w:tcW w:w="4536" w:type="dxa"/>
          </w:tcPr>
          <w:p w14:paraId="25426E6A" w14:textId="77777777" w:rsidR="0073710B" w:rsidRDefault="0073710B" w:rsidP="0073710B">
            <w:r>
              <w:lastRenderedPageBreak/>
              <w:t>Wenn wir nun bei Rechtsklick auf “Herunterladen” drücken, kann man einen Balken im unteren linken Ecken sehen. Dieser ladet gerade die Dateien im Ordner herunter.</w:t>
            </w:r>
          </w:p>
        </w:tc>
        <w:tc>
          <w:tcPr>
            <w:tcW w:w="4536" w:type="dxa"/>
          </w:tcPr>
          <w:p w14:paraId="0092AD8E" w14:textId="77777777" w:rsidR="0073710B" w:rsidRDefault="0073710B" w:rsidP="0073710B">
            <w:r>
              <w:rPr>
                <w:noProof/>
                <w:lang w:eastAsia="de-CH"/>
              </w:rPr>
              <w:drawing>
                <wp:inline distT="0" distB="0" distL="0" distR="0" wp14:anchorId="02B98981" wp14:editId="22DCCB78">
                  <wp:extent cx="2790825" cy="1390650"/>
                  <wp:effectExtent l="0" t="0" r="0" b="0"/>
                  <wp:docPr id="1103535182" name="Grafik 180045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00459028"/>
                          <pic:cNvPicPr/>
                        </pic:nvPicPr>
                        <pic:blipFill>
                          <a:blip r:embed="rId53">
                            <a:extLst>
                              <a:ext uri="{28A0092B-C50C-407E-A947-70E740481C1C}">
                                <a14:useLocalDpi xmlns:a14="http://schemas.microsoft.com/office/drawing/2010/main" val="0"/>
                              </a:ext>
                            </a:extLst>
                          </a:blip>
                          <a:stretch>
                            <a:fillRect/>
                          </a:stretch>
                        </pic:blipFill>
                        <pic:spPr>
                          <a:xfrm>
                            <a:off x="0" y="0"/>
                            <a:ext cx="2790825" cy="1390650"/>
                          </a:xfrm>
                          <a:prstGeom prst="rect">
                            <a:avLst/>
                          </a:prstGeom>
                        </pic:spPr>
                      </pic:pic>
                    </a:graphicData>
                  </a:graphic>
                </wp:inline>
              </w:drawing>
            </w:r>
          </w:p>
        </w:tc>
      </w:tr>
      <w:tr w:rsidR="0073710B" w14:paraId="46FD1CDA" w14:textId="77777777" w:rsidTr="0073710B">
        <w:tc>
          <w:tcPr>
            <w:tcW w:w="4536" w:type="dxa"/>
          </w:tcPr>
          <w:p w14:paraId="527AD0C0" w14:textId="77777777" w:rsidR="0073710B" w:rsidRDefault="0073710B" w:rsidP="0073710B">
            <w:r>
              <w:t>Nun kommt eine Meldung, dass die Übertragung abgeschlossen ist, damit man weiss dass alles fertig heruntergeladen hat.</w:t>
            </w:r>
          </w:p>
        </w:tc>
        <w:tc>
          <w:tcPr>
            <w:tcW w:w="4536" w:type="dxa"/>
          </w:tcPr>
          <w:p w14:paraId="4CA73DDD" w14:textId="77777777" w:rsidR="0073710B" w:rsidRDefault="0073710B" w:rsidP="0073710B">
            <w:r>
              <w:rPr>
                <w:noProof/>
                <w:lang w:eastAsia="de-CH"/>
              </w:rPr>
              <w:drawing>
                <wp:inline distT="0" distB="0" distL="0" distR="0" wp14:anchorId="0B767784" wp14:editId="5AD3C0EB">
                  <wp:extent cx="2790825" cy="1485900"/>
                  <wp:effectExtent l="0" t="0" r="0" b="0"/>
                  <wp:docPr id="2087841553" name="Grafik 61599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15993851"/>
                          <pic:cNvPicPr/>
                        </pic:nvPicPr>
                        <pic:blipFill>
                          <a:blip r:embed="rId54">
                            <a:extLst>
                              <a:ext uri="{28A0092B-C50C-407E-A947-70E740481C1C}">
                                <a14:useLocalDpi xmlns:a14="http://schemas.microsoft.com/office/drawing/2010/main" val="0"/>
                              </a:ext>
                            </a:extLst>
                          </a:blip>
                          <a:stretch>
                            <a:fillRect/>
                          </a:stretch>
                        </pic:blipFill>
                        <pic:spPr>
                          <a:xfrm>
                            <a:off x="0" y="0"/>
                            <a:ext cx="2790825" cy="1485900"/>
                          </a:xfrm>
                          <a:prstGeom prst="rect">
                            <a:avLst/>
                          </a:prstGeom>
                        </pic:spPr>
                      </pic:pic>
                    </a:graphicData>
                  </a:graphic>
                </wp:inline>
              </w:drawing>
            </w:r>
          </w:p>
        </w:tc>
      </w:tr>
      <w:tr w:rsidR="0073710B" w14:paraId="0C6205AC" w14:textId="77777777" w:rsidTr="0073710B">
        <w:tc>
          <w:tcPr>
            <w:tcW w:w="4536" w:type="dxa"/>
          </w:tcPr>
          <w:p w14:paraId="7748C1AA" w14:textId="2784E6E5" w:rsidR="0073710B" w:rsidRDefault="0073710B" w:rsidP="0073710B">
            <w:proofErr w:type="spellStart"/>
            <w:r>
              <w:t>Filezilla</w:t>
            </w:r>
            <w:proofErr w:type="spellEnd"/>
            <w:r w:rsidR="00DE08DF">
              <w:fldChar w:fldCharType="begin"/>
            </w:r>
            <w:r w:rsidR="00DE08DF">
              <w:instrText xml:space="preserve"> XE "</w:instrText>
            </w:r>
            <w:r w:rsidR="00DE08DF" w:rsidRPr="004D7801">
              <w:instrText>Filezilla</w:instrText>
            </w:r>
            <w:r w:rsidR="00DE08DF">
              <w:instrText xml:space="preserve">" </w:instrText>
            </w:r>
            <w:r w:rsidR="00DE08DF">
              <w:fldChar w:fldCharType="end"/>
            </w:r>
            <w:r>
              <w:t xml:space="preserve"> ladet die Dateien automatisch in den “Downloads” Ordner. Alle Dateien kann man nun von Dort aus wieder kopieren oder verschieben. Wir kopieren es</w:t>
            </w:r>
            <w:r w:rsidR="002B6B5C">
              <w:t xml:space="preserve"> zwei Mal</w:t>
            </w:r>
            <w:r>
              <w:t xml:space="preserve"> täglich auf das Basislaufwerk, auf welches wir beide zugreifen können.</w:t>
            </w:r>
          </w:p>
        </w:tc>
        <w:tc>
          <w:tcPr>
            <w:tcW w:w="4536" w:type="dxa"/>
          </w:tcPr>
          <w:p w14:paraId="3D3A9B3B" w14:textId="77777777" w:rsidR="0073710B" w:rsidRDefault="0073710B" w:rsidP="0073710B">
            <w:r>
              <w:rPr>
                <w:noProof/>
                <w:lang w:eastAsia="de-CH"/>
              </w:rPr>
              <w:drawing>
                <wp:inline distT="0" distB="0" distL="0" distR="0" wp14:anchorId="089CD988" wp14:editId="0451E7F0">
                  <wp:extent cx="2790825" cy="1695450"/>
                  <wp:effectExtent l="0" t="0" r="0" b="0"/>
                  <wp:docPr id="410644054" name="Grafik 194245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4245438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90825" cy="1695450"/>
                          </a:xfrm>
                          <a:prstGeom prst="rect">
                            <a:avLst/>
                          </a:prstGeom>
                        </pic:spPr>
                      </pic:pic>
                    </a:graphicData>
                  </a:graphic>
                </wp:inline>
              </w:drawing>
            </w:r>
          </w:p>
        </w:tc>
      </w:tr>
    </w:tbl>
    <w:p w14:paraId="5796A7AF" w14:textId="0E5BD3FE" w:rsidR="00CA3CA8" w:rsidRDefault="00CA3CA8" w:rsidP="00092D80">
      <w:pPr>
        <w:pStyle w:val="berschrift2"/>
      </w:pPr>
      <w:bookmarkStart w:id="119" w:name="_Toc40881903"/>
      <w:r>
        <w:t>Stor</w:t>
      </w:r>
      <w:bookmarkEnd w:id="107"/>
      <w:bookmarkEnd w:id="108"/>
      <w:bookmarkEnd w:id="109"/>
      <w:r w:rsidR="006F106C">
        <w:t>y</w:t>
      </w:r>
      <w:bookmarkEnd w:id="119"/>
    </w:p>
    <w:p w14:paraId="003D825B" w14:textId="492998EB" w:rsidR="002219AF" w:rsidRDefault="645361C9" w:rsidP="1C2F08F2">
      <w:r>
        <w:t>Die Idee ist es eine Art Schnitzeljagd zu machen. Alle Besucher</w:t>
      </w:r>
      <w:r w:rsidR="30F99350">
        <w:t>,</w:t>
      </w:r>
      <w:r w:rsidR="744996DB">
        <w:t xml:space="preserve"> beziehungsweise Schüler müssen zu jedem Beruf gehen und bei jedem Beruf gibt es eine Aufgabe oder Rätsel und auch </w:t>
      </w:r>
      <w:r w:rsidR="32345148">
        <w:t>eine Information</w:t>
      </w:r>
      <w:r w:rsidR="744996DB">
        <w:t xml:space="preserve"> </w:t>
      </w:r>
      <w:r w:rsidR="744996DB" w:rsidRPr="1C2F08F2">
        <w:rPr>
          <w:rFonts w:eastAsiaTheme="minorEastAsia"/>
        </w:rPr>
        <w:t>über den Beruf.</w:t>
      </w:r>
      <w:r w:rsidR="182511B2">
        <w:t xml:space="preserve"> </w:t>
      </w:r>
      <w:r w:rsidR="0126B3F0">
        <w:t>Das Ziel der Schnitzeljagd ist es einen kompletten Durchgang durch d</w:t>
      </w:r>
      <w:r w:rsidR="7BDCFFC2">
        <w:t>as Büro und die Werkstatt</w:t>
      </w:r>
      <w:r w:rsidR="0126B3F0">
        <w:t xml:space="preserve"> zu machen, sodass Sie alle Berufe und die</w:t>
      </w:r>
      <w:r w:rsidR="21A4F45A">
        <w:t xml:space="preserve"> </w:t>
      </w:r>
      <w:proofErr w:type="spellStart"/>
      <w:r w:rsidR="0126B3F0">
        <w:t>Wibilea</w:t>
      </w:r>
      <w:proofErr w:type="spellEnd"/>
      <w:r w:rsidR="0126B3F0">
        <w:t xml:space="preserve"> allgemein sehen</w:t>
      </w:r>
      <w:r w:rsidR="26A3D2A9">
        <w:t xml:space="preserve"> </w:t>
      </w:r>
      <w:r w:rsidR="0126B3F0">
        <w:t>können.</w:t>
      </w:r>
      <w:r w:rsidR="31A63E00">
        <w:t xml:space="preserve"> Bei jedem Beruf gibt es einen kleinen Auftrag</w:t>
      </w:r>
      <w:r w:rsidR="586D5400">
        <w:t>,</w:t>
      </w:r>
      <w:r w:rsidR="002219AF">
        <w:t xml:space="preserve"> der</w:t>
      </w:r>
      <w:r w:rsidR="31A63E00">
        <w:t xml:space="preserve"> gelöst werden muss.</w:t>
      </w:r>
      <w:r w:rsidR="624EB4E6">
        <w:t xml:space="preserve"> Wir haben uns überlegt, dass die Schüler entweder mit Notizen sich die Lösung notieren oder einen Screenshot machen</w:t>
      </w:r>
      <w:r w:rsidR="63714FDF">
        <w:t xml:space="preserve"> damit er das Resultat nicht vergisst.</w:t>
      </w:r>
      <w:r w:rsidR="7854D0BE">
        <w:t xml:space="preserve"> </w:t>
      </w:r>
      <w:r w:rsidR="7C04CC61">
        <w:t>Nach dem derjenige alle Berufe besucht hat, kann er die Lösungen bei der Administration</w:t>
      </w:r>
      <w:r w:rsidR="00DE08DF">
        <w:fldChar w:fldCharType="begin"/>
      </w:r>
      <w:r w:rsidR="00DE08DF">
        <w:instrText xml:space="preserve"> XE "</w:instrText>
      </w:r>
      <w:r w:rsidR="00DE08DF" w:rsidRPr="00F14965">
        <w:rPr>
          <w:sz w:val="20"/>
          <w:szCs w:val="20"/>
        </w:rPr>
        <w:instrText>Administration</w:instrText>
      </w:r>
      <w:r w:rsidR="00DE08DF">
        <w:instrText xml:space="preserve">" </w:instrText>
      </w:r>
      <w:r w:rsidR="00DE08DF">
        <w:fldChar w:fldCharType="end"/>
      </w:r>
      <w:r w:rsidR="7C04CC61">
        <w:t xml:space="preserve"> holen und </w:t>
      </w:r>
      <w:r w:rsidR="002219AF">
        <w:t xml:space="preserve">die Administration </w:t>
      </w:r>
      <w:r w:rsidR="7C04CC61">
        <w:t>überprüfen, ob alle Aufgaben richtig gelöst wurden. Auch kann er</w:t>
      </w:r>
      <w:r w:rsidR="7967E536">
        <w:t xml:space="preserve"> sich</w:t>
      </w:r>
      <w:r w:rsidR="6684F3ED">
        <w:t xml:space="preserve"> via einen Link zum Bewerbungsformular</w:t>
      </w:r>
      <w:r w:rsidR="3BCE35E2">
        <w:t xml:space="preserve"> der </w:t>
      </w:r>
      <w:proofErr w:type="spellStart"/>
      <w:r w:rsidR="3BCE35E2">
        <w:t>Wibilea</w:t>
      </w:r>
      <w:proofErr w:type="spellEnd"/>
      <w:r w:rsidR="6684F3ED">
        <w:t xml:space="preserve"> </w:t>
      </w:r>
      <w:r w:rsidR="07F77BF0">
        <w:t>bewerben</w:t>
      </w:r>
      <w:r w:rsidR="7967E536">
        <w:t xml:space="preserve">. </w:t>
      </w:r>
      <w:r w:rsidR="7854D0BE">
        <w:t xml:space="preserve">Der Vorteil ist, dass jeder Schüler die ganze </w:t>
      </w:r>
      <w:proofErr w:type="spellStart"/>
      <w:r w:rsidR="7854D0BE">
        <w:t>Wibilea</w:t>
      </w:r>
      <w:proofErr w:type="spellEnd"/>
      <w:r w:rsidR="7854D0BE">
        <w:t xml:space="preserve">, sowie die einzelnen Berufe gesehen hat und dadurch </w:t>
      </w:r>
      <w:r w:rsidR="45F44C02" w:rsidRPr="1C2F08F2">
        <w:rPr>
          <w:rFonts w:eastAsiaTheme="minorEastAsia"/>
        </w:rPr>
        <w:t xml:space="preserve">über alles </w:t>
      </w:r>
      <w:r w:rsidR="7854D0BE">
        <w:t>informiert ist</w:t>
      </w:r>
      <w:r w:rsidR="6CD0BBD0">
        <w:t xml:space="preserve"> und im besten Fall Lust hat sich zu bewerben</w:t>
      </w:r>
      <w:r w:rsidR="630C3FA5">
        <w:t xml:space="preserve">. </w:t>
      </w:r>
      <w:r w:rsidR="2D583E80">
        <w:t>Bei der Administration</w:t>
      </w:r>
      <w:r w:rsidR="546D0B80">
        <w:t xml:space="preserve"> </w:t>
      </w:r>
      <w:r w:rsidR="2D583E80">
        <w:t>kann man dann auch ein</w:t>
      </w:r>
      <w:r w:rsidR="27346120">
        <w:t>en</w:t>
      </w:r>
      <w:r w:rsidR="2D583E80">
        <w:t xml:space="preserve"> Preis abholen, </w:t>
      </w:r>
      <w:r w:rsidR="67511810">
        <w:t>da</w:t>
      </w:r>
      <w:r w:rsidR="2D583E80">
        <w:t xml:space="preserve"> dieser die Motivation steigert.</w:t>
      </w:r>
    </w:p>
    <w:p w14:paraId="0B1E55FC" w14:textId="77777777" w:rsidR="002219AF" w:rsidRDefault="002219AF">
      <w:r>
        <w:br w:type="page"/>
      </w:r>
    </w:p>
    <w:p w14:paraId="4F2D738E" w14:textId="7464F248" w:rsidR="002219AF" w:rsidRDefault="002219AF" w:rsidP="002219AF">
      <w:pPr>
        <w:pStyle w:val="berschrift3"/>
      </w:pPr>
      <w:bookmarkStart w:id="120" w:name="_Toc40881904"/>
      <w:r>
        <w:lastRenderedPageBreak/>
        <w:t>AR-Inhalt</w:t>
      </w:r>
      <w:bookmarkEnd w:id="120"/>
    </w:p>
    <w:p w14:paraId="378C350E" w14:textId="77777777" w:rsidR="00CA3CA8" w:rsidRDefault="00CA3CA8" w:rsidP="00CA3CA8">
      <w:r>
        <w:t>Für die Idee was genau wir wo aufhängen und anzeigen wollen dient folgende Tabelle:</w:t>
      </w:r>
    </w:p>
    <w:p w14:paraId="2B2DE726" w14:textId="2B8BB592" w:rsidR="009A4E1D" w:rsidRDefault="009A4E1D" w:rsidP="009A4E1D">
      <w:pPr>
        <w:pStyle w:val="Beschriftung"/>
        <w:keepNext/>
      </w:pPr>
      <w:bookmarkStart w:id="121" w:name="_Toc40877736"/>
      <w:r>
        <w:t xml:space="preserve">Tabelle </w:t>
      </w:r>
      <w:r w:rsidR="006C6C1D">
        <w:fldChar w:fldCharType="begin"/>
      </w:r>
      <w:r w:rsidR="006C6C1D">
        <w:instrText xml:space="preserve"> SEQ Tabelle \* ARABIC </w:instrText>
      </w:r>
      <w:r w:rsidR="006C6C1D">
        <w:fldChar w:fldCharType="separate"/>
      </w:r>
      <w:r w:rsidR="00304589">
        <w:rPr>
          <w:noProof/>
        </w:rPr>
        <w:t>43</w:t>
      </w:r>
      <w:r w:rsidR="006C6C1D">
        <w:rPr>
          <w:noProof/>
        </w:rPr>
        <w:fldChar w:fldCharType="end"/>
      </w:r>
      <w:r>
        <w:t>: Modelle der Berufe</w:t>
      </w:r>
      <w:bookmarkEnd w:id="121"/>
    </w:p>
    <w:tbl>
      <w:tblPr>
        <w:tblStyle w:val="Tabellenraster"/>
        <w:tblW w:w="9165" w:type="dxa"/>
        <w:tblLayout w:type="fixed"/>
        <w:tblLook w:val="04A0" w:firstRow="1" w:lastRow="0" w:firstColumn="1" w:lastColumn="0" w:noHBand="0" w:noVBand="1"/>
      </w:tblPr>
      <w:tblGrid>
        <w:gridCol w:w="2115"/>
        <w:gridCol w:w="2310"/>
        <w:gridCol w:w="2265"/>
        <w:gridCol w:w="2475"/>
      </w:tblGrid>
      <w:tr w:rsidR="00CA3CA8" w14:paraId="1E5CE54C" w14:textId="77777777" w:rsidTr="00CD3456">
        <w:trPr>
          <w:tblHeader/>
        </w:trPr>
        <w:tc>
          <w:tcPr>
            <w:tcW w:w="2115" w:type="dxa"/>
            <w:shd w:val="clear" w:color="auto" w:fill="D9D9D9" w:themeFill="background1" w:themeFillShade="D9"/>
          </w:tcPr>
          <w:p w14:paraId="04A7C225" w14:textId="77777777" w:rsidR="00CA3CA8" w:rsidRDefault="00CA3CA8" w:rsidP="00CD3456">
            <w:pPr>
              <w:rPr>
                <w:rFonts w:ascii="Calibri" w:eastAsia="Calibri" w:hAnsi="Calibri" w:cs="Calibri"/>
                <w:b/>
                <w:bCs/>
                <w:sz w:val="18"/>
                <w:szCs w:val="18"/>
              </w:rPr>
            </w:pPr>
            <w:r w:rsidRPr="679CED65">
              <w:rPr>
                <w:b/>
                <w:bCs/>
                <w:sz w:val="20"/>
                <w:szCs w:val="20"/>
              </w:rPr>
              <w:t>Ort</w:t>
            </w:r>
          </w:p>
        </w:tc>
        <w:tc>
          <w:tcPr>
            <w:tcW w:w="2310" w:type="dxa"/>
            <w:shd w:val="clear" w:color="auto" w:fill="D9D9D9" w:themeFill="background1" w:themeFillShade="D9"/>
          </w:tcPr>
          <w:p w14:paraId="61DD12B9" w14:textId="77777777" w:rsidR="00CA3CA8" w:rsidRDefault="00CA3CA8" w:rsidP="00CD3456">
            <w:pPr>
              <w:rPr>
                <w:rFonts w:ascii="Calibri" w:eastAsia="Calibri" w:hAnsi="Calibri" w:cs="Calibri"/>
                <w:b/>
                <w:bCs/>
                <w:sz w:val="18"/>
                <w:szCs w:val="18"/>
              </w:rPr>
            </w:pPr>
            <w:r w:rsidRPr="679CED65">
              <w:rPr>
                <w:b/>
                <w:bCs/>
                <w:sz w:val="20"/>
                <w:szCs w:val="20"/>
              </w:rPr>
              <w:t>Was als Hintergrund erscheinen soll</w:t>
            </w:r>
          </w:p>
        </w:tc>
        <w:tc>
          <w:tcPr>
            <w:tcW w:w="2265" w:type="dxa"/>
            <w:shd w:val="clear" w:color="auto" w:fill="D9D9D9" w:themeFill="background1" w:themeFillShade="D9"/>
          </w:tcPr>
          <w:p w14:paraId="0F2A9DC1" w14:textId="77777777" w:rsidR="00CA3CA8" w:rsidRDefault="00CA3CA8" w:rsidP="00CD3456">
            <w:pPr>
              <w:rPr>
                <w:rFonts w:ascii="Calibri" w:eastAsia="Calibri" w:hAnsi="Calibri" w:cs="Calibri"/>
                <w:b/>
                <w:bCs/>
                <w:sz w:val="18"/>
                <w:szCs w:val="18"/>
              </w:rPr>
            </w:pPr>
            <w:r w:rsidRPr="679CED65">
              <w:rPr>
                <w:b/>
                <w:bCs/>
                <w:sz w:val="20"/>
                <w:szCs w:val="20"/>
              </w:rPr>
              <w:t>Auftauchender Text</w:t>
            </w:r>
          </w:p>
        </w:tc>
        <w:tc>
          <w:tcPr>
            <w:tcW w:w="2475" w:type="dxa"/>
            <w:shd w:val="clear" w:color="auto" w:fill="D9D9D9" w:themeFill="background1" w:themeFillShade="D9"/>
          </w:tcPr>
          <w:p w14:paraId="7D40C647" w14:textId="77777777" w:rsidR="00CA3CA8" w:rsidRPr="5ABBB4A2" w:rsidRDefault="00CA3CA8" w:rsidP="00CD3456">
            <w:pPr>
              <w:jc w:val="both"/>
              <w:rPr>
                <w:b/>
                <w:bCs/>
                <w:sz w:val="20"/>
                <w:szCs w:val="20"/>
              </w:rPr>
            </w:pPr>
            <w:r w:rsidRPr="5ABBB4A2">
              <w:rPr>
                <w:b/>
                <w:bCs/>
                <w:sz w:val="20"/>
                <w:szCs w:val="20"/>
              </w:rPr>
              <w:t>Links</w:t>
            </w:r>
          </w:p>
        </w:tc>
      </w:tr>
      <w:tr w:rsidR="00CA3CA8" w14:paraId="1A843AB2" w14:textId="77777777" w:rsidTr="00CD3456">
        <w:tc>
          <w:tcPr>
            <w:tcW w:w="2115" w:type="dxa"/>
          </w:tcPr>
          <w:p w14:paraId="5A141122" w14:textId="1177AC01" w:rsidR="00CA3CA8" w:rsidRDefault="00CA3CA8" w:rsidP="00CD3456">
            <w:pPr>
              <w:rPr>
                <w:rFonts w:ascii="Calibri" w:eastAsia="Calibri" w:hAnsi="Calibri" w:cs="Calibri"/>
                <w:sz w:val="18"/>
                <w:szCs w:val="18"/>
              </w:rPr>
            </w:pPr>
            <w:r w:rsidRPr="679CED65">
              <w:rPr>
                <w:sz w:val="20"/>
                <w:szCs w:val="20"/>
              </w:rPr>
              <w:t>Polymechaniker</w:t>
            </w:r>
            <w:r w:rsidR="004B24C2">
              <w:rPr>
                <w:sz w:val="20"/>
                <w:szCs w:val="20"/>
              </w:rPr>
              <w:fldChar w:fldCharType="begin"/>
            </w:r>
            <w:r w:rsidR="004B24C2">
              <w:instrText xml:space="preserve"> XE "</w:instrText>
            </w:r>
            <w:r w:rsidR="004B24C2" w:rsidRPr="00EC1B26">
              <w:rPr>
                <w:sz w:val="20"/>
                <w:szCs w:val="20"/>
              </w:rPr>
              <w:instrText>Polymechaniker</w:instrText>
            </w:r>
            <w:r w:rsidR="004B24C2">
              <w:instrText xml:space="preserve">" </w:instrText>
            </w:r>
            <w:r w:rsidR="004B24C2">
              <w:rPr>
                <w:sz w:val="20"/>
                <w:szCs w:val="20"/>
              </w:rPr>
              <w:fldChar w:fldCharType="end"/>
            </w:r>
          </w:p>
        </w:tc>
        <w:tc>
          <w:tcPr>
            <w:tcW w:w="2310" w:type="dxa"/>
          </w:tcPr>
          <w:p w14:paraId="6B191F5F" w14:textId="77777777" w:rsidR="00CA3CA8" w:rsidRDefault="00CA3CA8" w:rsidP="00CD3456">
            <w:pPr>
              <w:rPr>
                <w:rFonts w:ascii="Calibri" w:eastAsia="Calibri" w:hAnsi="Calibri" w:cs="Calibri"/>
                <w:sz w:val="18"/>
                <w:szCs w:val="18"/>
              </w:rPr>
            </w:pPr>
            <w:r w:rsidRPr="679CED65">
              <w:rPr>
                <w:sz w:val="20"/>
                <w:szCs w:val="20"/>
              </w:rPr>
              <w:t>CMC Maschinen, Bohrer, Schraubenzieher, Hammer Display mit CMC, Metallteile</w:t>
            </w:r>
          </w:p>
        </w:tc>
        <w:tc>
          <w:tcPr>
            <w:tcW w:w="2265" w:type="dxa"/>
          </w:tcPr>
          <w:p w14:paraId="2DF7F1FD" w14:textId="77777777" w:rsidR="00CA3CA8" w:rsidRDefault="00CA3CA8" w:rsidP="00CD3456">
            <w:pPr>
              <w:rPr>
                <w:rFonts w:ascii="Calibri" w:eastAsia="Calibri" w:hAnsi="Calibri" w:cs="Calibri"/>
                <w:sz w:val="18"/>
                <w:szCs w:val="18"/>
              </w:rPr>
            </w:pPr>
            <w:r w:rsidRPr="679CED65">
              <w:rPr>
                <w:sz w:val="20"/>
                <w:szCs w:val="20"/>
              </w:rPr>
              <w:t>Bis du gut im Rechnen und in Zahlen</w:t>
            </w:r>
          </w:p>
          <w:p w14:paraId="51CEB5AA" w14:textId="77777777" w:rsidR="00CA3CA8" w:rsidRDefault="00CA3CA8" w:rsidP="00CD3456">
            <w:pPr>
              <w:rPr>
                <w:rFonts w:ascii="Calibri" w:eastAsia="Calibri" w:hAnsi="Calibri" w:cs="Calibri"/>
                <w:sz w:val="18"/>
                <w:szCs w:val="18"/>
              </w:rPr>
            </w:pPr>
            <w:r w:rsidRPr="679CED65">
              <w:rPr>
                <w:sz w:val="20"/>
                <w:szCs w:val="20"/>
              </w:rPr>
              <w:t xml:space="preserve">Hast du handwerkliches Geschick und Freude an Zahlen? </w:t>
            </w:r>
          </w:p>
          <w:p w14:paraId="6FEEE1DD" w14:textId="120BD121" w:rsidR="00CA3CA8" w:rsidRDefault="00CA3CA8" w:rsidP="00CD3456">
            <w:pPr>
              <w:rPr>
                <w:rFonts w:ascii="Calibri" w:eastAsia="Calibri" w:hAnsi="Calibri" w:cs="Calibri"/>
                <w:sz w:val="18"/>
                <w:szCs w:val="18"/>
              </w:rPr>
            </w:pPr>
            <w:r w:rsidRPr="679CED65">
              <w:rPr>
                <w:sz w:val="20"/>
                <w:szCs w:val="20"/>
              </w:rPr>
              <w:t>Ich will Polymechaniker</w:t>
            </w:r>
            <w:r w:rsidR="004B24C2">
              <w:rPr>
                <w:sz w:val="20"/>
                <w:szCs w:val="20"/>
              </w:rPr>
              <w:fldChar w:fldCharType="begin"/>
            </w:r>
            <w:r w:rsidR="004B24C2">
              <w:instrText xml:space="preserve"> XE "</w:instrText>
            </w:r>
            <w:r w:rsidR="004B24C2" w:rsidRPr="00EC1B26">
              <w:rPr>
                <w:sz w:val="20"/>
                <w:szCs w:val="20"/>
              </w:rPr>
              <w:instrText>Polymechaniker</w:instrText>
            </w:r>
            <w:r w:rsidR="004B24C2">
              <w:instrText xml:space="preserve">" </w:instrText>
            </w:r>
            <w:r w:rsidR="004B24C2">
              <w:rPr>
                <w:sz w:val="20"/>
                <w:szCs w:val="20"/>
              </w:rPr>
              <w:fldChar w:fldCharType="end"/>
            </w:r>
            <w:r w:rsidRPr="679CED65">
              <w:rPr>
                <w:sz w:val="20"/>
                <w:szCs w:val="20"/>
              </w:rPr>
              <w:t xml:space="preserve"> machen. </w:t>
            </w:r>
          </w:p>
        </w:tc>
        <w:tc>
          <w:tcPr>
            <w:tcW w:w="2475" w:type="dxa"/>
          </w:tcPr>
          <w:p w14:paraId="6E85C7FC" w14:textId="58B7CD6B" w:rsidR="00CA3CA8" w:rsidRDefault="006C6C1D" w:rsidP="00CD3456">
            <w:pPr>
              <w:rPr>
                <w:color w:val="000000" w:themeColor="text1"/>
              </w:rPr>
            </w:pPr>
            <w:hyperlink r:id="rId56">
              <w:proofErr w:type="spellStart"/>
              <w:r w:rsidR="00CA3CA8" w:rsidRPr="00A108AF">
                <w:rPr>
                  <w:rStyle w:val="Hyperlink"/>
                  <w:color w:val="0070C0"/>
                </w:rPr>
                <w:t>Polymechaniker</w:t>
              </w:r>
              <w:r w:rsidR="004B24C2">
                <w:rPr>
                  <w:rStyle w:val="Hyperlink"/>
                  <w:color w:val="0070C0"/>
                </w:rPr>
                <w:fldChar w:fldCharType="begin"/>
              </w:r>
              <w:r w:rsidR="004B24C2">
                <w:instrText xml:space="preserve"> XE "</w:instrText>
              </w:r>
              <w:r w:rsidR="004B24C2" w:rsidRPr="00EC1B26">
                <w:rPr>
                  <w:sz w:val="20"/>
                  <w:szCs w:val="20"/>
                </w:rPr>
                <w:instrText>Polymechaniker</w:instrText>
              </w:r>
              <w:r w:rsidR="004B24C2">
                <w:instrText xml:space="preserve">" </w:instrText>
              </w:r>
              <w:r w:rsidR="004B24C2">
                <w:rPr>
                  <w:rStyle w:val="Hyperlink"/>
                  <w:color w:val="0070C0"/>
                </w:rPr>
                <w:fldChar w:fldCharType="end"/>
              </w:r>
              <w:r w:rsidR="00CA3CA8" w:rsidRPr="00A108AF">
                <w:rPr>
                  <w:rStyle w:val="Hyperlink"/>
                  <w:color w:val="0070C0"/>
                </w:rPr>
                <w:t>_Wibilea</w:t>
              </w:r>
              <w:proofErr w:type="spellEnd"/>
            </w:hyperlink>
          </w:p>
        </w:tc>
      </w:tr>
      <w:tr w:rsidR="00CA3CA8" w14:paraId="410626E6" w14:textId="77777777" w:rsidTr="00CD3456">
        <w:tc>
          <w:tcPr>
            <w:tcW w:w="2115" w:type="dxa"/>
          </w:tcPr>
          <w:p w14:paraId="0927DD74" w14:textId="4C03782E" w:rsidR="00CA3CA8" w:rsidRDefault="00CA3CA8" w:rsidP="00CD3456">
            <w:pPr>
              <w:rPr>
                <w:rFonts w:ascii="Calibri" w:eastAsia="Calibri" w:hAnsi="Calibri" w:cs="Calibri"/>
                <w:sz w:val="18"/>
                <w:szCs w:val="18"/>
              </w:rPr>
            </w:pPr>
            <w:proofErr w:type="spellStart"/>
            <w:r w:rsidRPr="679CED65">
              <w:rPr>
                <w:sz w:val="20"/>
                <w:szCs w:val="20"/>
              </w:rPr>
              <w:t>Automatiker</w:t>
            </w:r>
            <w:proofErr w:type="spellEnd"/>
            <w:r w:rsidR="004B24C2">
              <w:rPr>
                <w:sz w:val="20"/>
                <w:szCs w:val="20"/>
              </w:rPr>
              <w:fldChar w:fldCharType="begin"/>
            </w:r>
            <w:r w:rsidR="004B24C2">
              <w:instrText xml:space="preserve"> XE "</w:instrText>
            </w:r>
            <w:r w:rsidR="004B24C2" w:rsidRPr="00B54301">
              <w:rPr>
                <w:sz w:val="20"/>
                <w:szCs w:val="20"/>
              </w:rPr>
              <w:instrText>Automatiker</w:instrText>
            </w:r>
            <w:r w:rsidR="004B24C2">
              <w:instrText xml:space="preserve">" </w:instrText>
            </w:r>
            <w:r w:rsidR="004B24C2">
              <w:rPr>
                <w:sz w:val="20"/>
                <w:szCs w:val="20"/>
              </w:rPr>
              <w:fldChar w:fldCharType="end"/>
            </w:r>
          </w:p>
        </w:tc>
        <w:tc>
          <w:tcPr>
            <w:tcW w:w="2310" w:type="dxa"/>
          </w:tcPr>
          <w:p w14:paraId="58258F6B" w14:textId="77777777" w:rsidR="00CA3CA8" w:rsidRDefault="00CA3CA8" w:rsidP="00CD3456">
            <w:pPr>
              <w:rPr>
                <w:rFonts w:ascii="Calibri" w:eastAsia="Calibri" w:hAnsi="Calibri" w:cs="Calibri"/>
                <w:sz w:val="18"/>
                <w:szCs w:val="18"/>
              </w:rPr>
            </w:pPr>
            <w:r w:rsidRPr="679CED65">
              <w:rPr>
                <w:sz w:val="20"/>
                <w:szCs w:val="20"/>
              </w:rPr>
              <w:t>Schaltkreise, Elektrosachen, Programmieren,</w:t>
            </w:r>
          </w:p>
        </w:tc>
        <w:tc>
          <w:tcPr>
            <w:tcW w:w="2265" w:type="dxa"/>
          </w:tcPr>
          <w:p w14:paraId="611D1BCC" w14:textId="77777777" w:rsidR="00CA3CA8" w:rsidRDefault="00CA3CA8" w:rsidP="00CD3456">
            <w:pPr>
              <w:rPr>
                <w:rFonts w:ascii="Calibri" w:eastAsia="Calibri" w:hAnsi="Calibri" w:cs="Calibri"/>
                <w:sz w:val="18"/>
                <w:szCs w:val="18"/>
              </w:rPr>
            </w:pPr>
            <w:r w:rsidRPr="679CED65">
              <w:rPr>
                <w:sz w:val="20"/>
                <w:szCs w:val="20"/>
              </w:rPr>
              <w:t>Hast du Interesse an der Mechanik sowie Elektro Technik und Informatik?</w:t>
            </w:r>
          </w:p>
          <w:p w14:paraId="38185D1E" w14:textId="48BEB91D" w:rsidR="00CA3CA8" w:rsidRDefault="00E8050D" w:rsidP="00E8050D">
            <w:pPr>
              <w:rPr>
                <w:rFonts w:ascii="Calibri" w:eastAsia="Calibri" w:hAnsi="Calibri" w:cs="Calibri"/>
                <w:sz w:val="18"/>
                <w:szCs w:val="18"/>
              </w:rPr>
            </w:pPr>
            <w:r>
              <w:rPr>
                <w:sz w:val="20"/>
                <w:szCs w:val="20"/>
              </w:rPr>
              <w:t xml:space="preserve">Werde </w:t>
            </w:r>
            <w:proofErr w:type="spellStart"/>
            <w:r>
              <w:rPr>
                <w:sz w:val="20"/>
                <w:szCs w:val="20"/>
              </w:rPr>
              <w:t>Automatiker</w:t>
            </w:r>
            <w:proofErr w:type="spellEnd"/>
            <w:r w:rsidR="004B24C2">
              <w:rPr>
                <w:sz w:val="20"/>
                <w:szCs w:val="20"/>
              </w:rPr>
              <w:fldChar w:fldCharType="begin"/>
            </w:r>
            <w:r w:rsidR="004B24C2">
              <w:instrText xml:space="preserve"> XE "</w:instrText>
            </w:r>
            <w:r w:rsidR="004B24C2" w:rsidRPr="00B54301">
              <w:rPr>
                <w:sz w:val="20"/>
                <w:szCs w:val="20"/>
              </w:rPr>
              <w:instrText>Automatiker</w:instrText>
            </w:r>
            <w:r w:rsidR="004B24C2">
              <w:instrText xml:space="preserve">" </w:instrText>
            </w:r>
            <w:r w:rsidR="004B24C2">
              <w:rPr>
                <w:sz w:val="20"/>
                <w:szCs w:val="20"/>
              </w:rPr>
              <w:fldChar w:fldCharType="end"/>
            </w:r>
            <w:r w:rsidR="00CA3CA8" w:rsidRPr="679CED65">
              <w:rPr>
                <w:sz w:val="20"/>
                <w:szCs w:val="20"/>
              </w:rPr>
              <w:t>!</w:t>
            </w:r>
            <w:r w:rsidR="00CA3CA8" w:rsidRPr="43E73F09">
              <w:rPr>
                <w:sz w:val="20"/>
                <w:szCs w:val="20"/>
              </w:rPr>
              <w:t xml:space="preserve"> </w:t>
            </w:r>
          </w:p>
        </w:tc>
        <w:tc>
          <w:tcPr>
            <w:tcW w:w="2475" w:type="dxa"/>
          </w:tcPr>
          <w:p w14:paraId="471DD197" w14:textId="7B0ACEC2" w:rsidR="00CA3CA8" w:rsidRDefault="006C6C1D" w:rsidP="00CD3456">
            <w:pPr>
              <w:rPr>
                <w:color w:val="000000" w:themeColor="text1"/>
              </w:rPr>
            </w:pPr>
            <w:hyperlink r:id="rId57">
              <w:proofErr w:type="spellStart"/>
              <w:r w:rsidR="00CA3CA8" w:rsidRPr="00A108AF">
                <w:rPr>
                  <w:rStyle w:val="Hyperlink"/>
                  <w:color w:val="0070C0"/>
                </w:rPr>
                <w:t>Automatiker</w:t>
              </w:r>
              <w:r w:rsidR="004B24C2">
                <w:rPr>
                  <w:rStyle w:val="Hyperlink"/>
                  <w:color w:val="0070C0"/>
                </w:rPr>
                <w:fldChar w:fldCharType="begin"/>
              </w:r>
              <w:r w:rsidR="004B24C2">
                <w:instrText xml:space="preserve"> XE "</w:instrText>
              </w:r>
              <w:r w:rsidR="004B24C2" w:rsidRPr="00B54301">
                <w:rPr>
                  <w:sz w:val="20"/>
                  <w:szCs w:val="20"/>
                </w:rPr>
                <w:instrText>Automatiker</w:instrText>
              </w:r>
              <w:r w:rsidR="004B24C2">
                <w:instrText xml:space="preserve">" </w:instrText>
              </w:r>
              <w:r w:rsidR="004B24C2">
                <w:rPr>
                  <w:rStyle w:val="Hyperlink"/>
                  <w:color w:val="0070C0"/>
                </w:rPr>
                <w:fldChar w:fldCharType="end"/>
              </w:r>
              <w:r w:rsidR="00CA3CA8" w:rsidRPr="00A108AF">
                <w:rPr>
                  <w:rStyle w:val="Hyperlink"/>
                  <w:color w:val="0070C0"/>
                </w:rPr>
                <w:t>_Wibilea</w:t>
              </w:r>
              <w:proofErr w:type="spellEnd"/>
            </w:hyperlink>
          </w:p>
        </w:tc>
      </w:tr>
      <w:tr w:rsidR="00CA3CA8" w14:paraId="3792FA7F" w14:textId="77777777" w:rsidTr="00CD3456">
        <w:tc>
          <w:tcPr>
            <w:tcW w:w="2115" w:type="dxa"/>
          </w:tcPr>
          <w:p w14:paraId="3364D5C7" w14:textId="5DEE4A75" w:rsidR="00CA3CA8" w:rsidRDefault="00CA3CA8" w:rsidP="00CD3456">
            <w:pPr>
              <w:rPr>
                <w:rFonts w:ascii="Calibri" w:eastAsia="Calibri" w:hAnsi="Calibri" w:cs="Calibri"/>
                <w:sz w:val="18"/>
                <w:szCs w:val="18"/>
              </w:rPr>
            </w:pPr>
            <w:r w:rsidRPr="679CED65">
              <w:rPr>
                <w:sz w:val="20"/>
                <w:szCs w:val="20"/>
              </w:rPr>
              <w:t>Konstrukteure</w:t>
            </w:r>
            <w:r w:rsidR="004B24C2">
              <w:rPr>
                <w:sz w:val="20"/>
                <w:szCs w:val="20"/>
              </w:rPr>
              <w:fldChar w:fldCharType="begin"/>
            </w:r>
            <w:r w:rsidR="004B24C2">
              <w:instrText xml:space="preserve"> XE "</w:instrText>
            </w:r>
            <w:r w:rsidR="004B24C2" w:rsidRPr="000A2516">
              <w:rPr>
                <w:sz w:val="20"/>
                <w:szCs w:val="20"/>
              </w:rPr>
              <w:instrText>Konstrukteure</w:instrText>
            </w:r>
            <w:r w:rsidR="004B24C2">
              <w:instrText xml:space="preserve">" </w:instrText>
            </w:r>
            <w:r w:rsidR="004B24C2">
              <w:rPr>
                <w:sz w:val="20"/>
                <w:szCs w:val="20"/>
              </w:rPr>
              <w:fldChar w:fldCharType="end"/>
            </w:r>
          </w:p>
        </w:tc>
        <w:tc>
          <w:tcPr>
            <w:tcW w:w="2310" w:type="dxa"/>
          </w:tcPr>
          <w:p w14:paraId="10D2B63F" w14:textId="77777777" w:rsidR="00CA3CA8" w:rsidRDefault="00CA3CA8" w:rsidP="00CD3456">
            <w:pPr>
              <w:rPr>
                <w:rFonts w:ascii="Calibri" w:eastAsia="Calibri" w:hAnsi="Calibri" w:cs="Calibri"/>
                <w:sz w:val="18"/>
                <w:szCs w:val="18"/>
              </w:rPr>
            </w:pPr>
            <w:r w:rsidRPr="679CED65">
              <w:rPr>
                <w:sz w:val="20"/>
                <w:szCs w:val="20"/>
              </w:rPr>
              <w:t>Konstrukteur Programm und fertige Teile, 3d Modelle, Drucker, Zeichnungen, 3D Drucker</w:t>
            </w:r>
          </w:p>
        </w:tc>
        <w:tc>
          <w:tcPr>
            <w:tcW w:w="2265" w:type="dxa"/>
          </w:tcPr>
          <w:p w14:paraId="0F9AA2FA" w14:textId="77777777" w:rsidR="00CA3CA8" w:rsidRDefault="00CA3CA8" w:rsidP="00CD3456">
            <w:pPr>
              <w:rPr>
                <w:rFonts w:ascii="Calibri" w:eastAsia="Calibri" w:hAnsi="Calibri" w:cs="Calibri"/>
                <w:sz w:val="18"/>
                <w:szCs w:val="18"/>
              </w:rPr>
            </w:pPr>
            <w:r w:rsidRPr="679CED65">
              <w:rPr>
                <w:sz w:val="20"/>
                <w:szCs w:val="20"/>
              </w:rPr>
              <w:t>Willst du einen vielseitigen Beruf machen und bist kreativ und kannst kommunizieren?</w:t>
            </w:r>
          </w:p>
          <w:p w14:paraId="4C1E309C" w14:textId="77777777" w:rsidR="00CA3CA8" w:rsidRDefault="00CA3CA8" w:rsidP="00CD3456">
            <w:pPr>
              <w:rPr>
                <w:rFonts w:ascii="Calibri" w:eastAsia="Calibri" w:hAnsi="Calibri" w:cs="Calibri"/>
                <w:sz w:val="18"/>
                <w:szCs w:val="18"/>
              </w:rPr>
            </w:pPr>
            <w:r w:rsidRPr="679CED65">
              <w:rPr>
                <w:sz w:val="20"/>
                <w:szCs w:val="20"/>
              </w:rPr>
              <w:t>Werde Konstrukteur!</w:t>
            </w:r>
            <w:r w:rsidRPr="43E73F09">
              <w:rPr>
                <w:sz w:val="20"/>
                <w:szCs w:val="20"/>
              </w:rPr>
              <w:t xml:space="preserve"> Konstrukteur!</w:t>
            </w:r>
          </w:p>
        </w:tc>
        <w:tc>
          <w:tcPr>
            <w:tcW w:w="2475" w:type="dxa"/>
          </w:tcPr>
          <w:p w14:paraId="2987C661" w14:textId="77777777" w:rsidR="00CA3CA8" w:rsidRDefault="006C6C1D" w:rsidP="00CD3456">
            <w:pPr>
              <w:rPr>
                <w:color w:val="000000" w:themeColor="text1"/>
              </w:rPr>
            </w:pPr>
            <w:hyperlink r:id="rId58">
              <w:proofErr w:type="spellStart"/>
              <w:r w:rsidR="00CA3CA8" w:rsidRPr="00A108AF">
                <w:rPr>
                  <w:rStyle w:val="Hyperlink"/>
                  <w:color w:val="0070C0"/>
                </w:rPr>
                <w:t>Kontrukteur_Wibilea</w:t>
              </w:r>
              <w:proofErr w:type="spellEnd"/>
            </w:hyperlink>
          </w:p>
        </w:tc>
      </w:tr>
      <w:tr w:rsidR="00CA3CA8" w14:paraId="2ADE2BF7" w14:textId="77777777" w:rsidTr="00CD3456">
        <w:tc>
          <w:tcPr>
            <w:tcW w:w="2115" w:type="dxa"/>
          </w:tcPr>
          <w:p w14:paraId="11B577E1" w14:textId="4C1EFA2D" w:rsidR="00CA3CA8" w:rsidRDefault="00CA3CA8" w:rsidP="00CD3456">
            <w:pPr>
              <w:rPr>
                <w:rFonts w:ascii="Calibri" w:eastAsia="Calibri" w:hAnsi="Calibri" w:cs="Calibri"/>
                <w:sz w:val="18"/>
                <w:szCs w:val="18"/>
              </w:rPr>
            </w:pPr>
            <w:r w:rsidRPr="679CED65">
              <w:rPr>
                <w:sz w:val="20"/>
                <w:szCs w:val="20"/>
              </w:rPr>
              <w:t>Kunststofftechnologen</w:t>
            </w:r>
            <w:r w:rsidR="004B24C2">
              <w:rPr>
                <w:sz w:val="20"/>
                <w:szCs w:val="20"/>
              </w:rPr>
              <w:fldChar w:fldCharType="begin"/>
            </w:r>
            <w:r w:rsidR="004B24C2">
              <w:instrText xml:space="preserve"> XE "</w:instrText>
            </w:r>
            <w:r w:rsidR="004B24C2" w:rsidRPr="001B7251">
              <w:rPr>
                <w:sz w:val="20"/>
                <w:szCs w:val="20"/>
              </w:rPr>
              <w:instrText>Kunststofftechnologen</w:instrText>
            </w:r>
            <w:r w:rsidR="004B24C2">
              <w:instrText xml:space="preserve">" </w:instrText>
            </w:r>
            <w:r w:rsidR="004B24C2">
              <w:rPr>
                <w:sz w:val="20"/>
                <w:szCs w:val="20"/>
              </w:rPr>
              <w:fldChar w:fldCharType="end"/>
            </w:r>
          </w:p>
        </w:tc>
        <w:tc>
          <w:tcPr>
            <w:tcW w:w="2310" w:type="dxa"/>
          </w:tcPr>
          <w:p w14:paraId="4CA93B3D" w14:textId="2388C0B0" w:rsidR="00CA3CA8" w:rsidRDefault="00CA3CA8" w:rsidP="00CD3456">
            <w:pPr>
              <w:rPr>
                <w:rFonts w:ascii="Calibri" w:eastAsia="Calibri" w:hAnsi="Calibri" w:cs="Calibri"/>
                <w:sz w:val="18"/>
                <w:szCs w:val="18"/>
              </w:rPr>
            </w:pPr>
            <w:r w:rsidRPr="679CED65">
              <w:rPr>
                <w:sz w:val="20"/>
                <w:szCs w:val="20"/>
              </w:rPr>
              <w:t xml:space="preserve">Teile für Medizin, Kunststoffarten, </w:t>
            </w:r>
            <w:r w:rsidR="00E8050D" w:rsidRPr="679CED65">
              <w:rPr>
                <w:sz w:val="20"/>
                <w:szCs w:val="20"/>
              </w:rPr>
              <w:t>Granulat Körner</w:t>
            </w:r>
            <w:r w:rsidRPr="679CED65">
              <w:rPr>
                <w:sz w:val="20"/>
                <w:szCs w:val="20"/>
              </w:rPr>
              <w:t xml:space="preserve">, Maschinen, Form von fertigem Kunststoffteilchen, </w:t>
            </w:r>
            <w:r w:rsidR="00E8050D" w:rsidRPr="43E73F09">
              <w:rPr>
                <w:sz w:val="20"/>
                <w:szCs w:val="20"/>
              </w:rPr>
              <w:t>Granulat Körner</w:t>
            </w:r>
            <w:r w:rsidRPr="43E73F09">
              <w:rPr>
                <w:sz w:val="20"/>
                <w:szCs w:val="20"/>
              </w:rPr>
              <w:t xml:space="preserve">, Maschinen, Form von fertigem Kunststoffteilchen, </w:t>
            </w:r>
          </w:p>
        </w:tc>
        <w:tc>
          <w:tcPr>
            <w:tcW w:w="2265" w:type="dxa"/>
          </w:tcPr>
          <w:p w14:paraId="2792501D" w14:textId="77777777" w:rsidR="00CA3CA8" w:rsidRDefault="00CA3CA8" w:rsidP="00CD3456">
            <w:pPr>
              <w:rPr>
                <w:rFonts w:ascii="Calibri" w:eastAsia="Calibri" w:hAnsi="Calibri" w:cs="Calibri"/>
                <w:sz w:val="18"/>
                <w:szCs w:val="18"/>
              </w:rPr>
            </w:pPr>
            <w:r w:rsidRPr="679CED65">
              <w:rPr>
                <w:sz w:val="20"/>
                <w:szCs w:val="20"/>
              </w:rPr>
              <w:t>Kannst du genau arbeiten und hast schulisch gute Leistungen?</w:t>
            </w:r>
          </w:p>
          <w:p w14:paraId="7249ADD1" w14:textId="77777777" w:rsidR="00CA3CA8" w:rsidRDefault="00CA3CA8" w:rsidP="00CD3456">
            <w:pPr>
              <w:rPr>
                <w:rFonts w:ascii="Calibri" w:eastAsia="Calibri" w:hAnsi="Calibri" w:cs="Calibri"/>
                <w:sz w:val="18"/>
                <w:szCs w:val="18"/>
              </w:rPr>
            </w:pPr>
            <w:r w:rsidRPr="679CED65">
              <w:rPr>
                <w:sz w:val="20"/>
                <w:szCs w:val="20"/>
              </w:rPr>
              <w:t>Beginne die Lehre als Kunststofftechnologe/in!</w:t>
            </w:r>
          </w:p>
        </w:tc>
        <w:tc>
          <w:tcPr>
            <w:tcW w:w="2475" w:type="dxa"/>
          </w:tcPr>
          <w:p w14:paraId="29B45B66" w14:textId="77777777" w:rsidR="00CA3CA8" w:rsidRDefault="006C6C1D" w:rsidP="00CD3456">
            <w:pPr>
              <w:rPr>
                <w:color w:val="000000" w:themeColor="text1"/>
              </w:rPr>
            </w:pPr>
            <w:hyperlink r:id="rId59">
              <w:proofErr w:type="spellStart"/>
              <w:r w:rsidR="00CA3CA8" w:rsidRPr="00A108AF">
                <w:rPr>
                  <w:rStyle w:val="Hyperlink"/>
                  <w:color w:val="0070C0"/>
                </w:rPr>
                <w:t>Kunstofftechnologe_Wibilea</w:t>
              </w:r>
              <w:proofErr w:type="spellEnd"/>
            </w:hyperlink>
          </w:p>
        </w:tc>
      </w:tr>
      <w:tr w:rsidR="00CA3CA8" w14:paraId="3658C544" w14:textId="77777777" w:rsidTr="00CD3456">
        <w:tc>
          <w:tcPr>
            <w:tcW w:w="2115" w:type="dxa"/>
          </w:tcPr>
          <w:p w14:paraId="6C41DBB6" w14:textId="56F48EC7" w:rsidR="00CA3CA8" w:rsidRDefault="00CA3CA8" w:rsidP="00CD3456">
            <w:pPr>
              <w:rPr>
                <w:rFonts w:ascii="Calibri" w:eastAsia="Calibri" w:hAnsi="Calibri" w:cs="Calibri"/>
                <w:sz w:val="18"/>
                <w:szCs w:val="18"/>
              </w:rPr>
            </w:pPr>
            <w:r w:rsidRPr="679CED65">
              <w:rPr>
                <w:sz w:val="20"/>
                <w:szCs w:val="20"/>
              </w:rPr>
              <w:t>Informatiker</w:t>
            </w:r>
            <w:r w:rsidR="004B24C2">
              <w:rPr>
                <w:sz w:val="20"/>
                <w:szCs w:val="20"/>
              </w:rPr>
              <w:fldChar w:fldCharType="begin"/>
            </w:r>
            <w:r w:rsidR="004B24C2">
              <w:instrText xml:space="preserve"> XE "</w:instrText>
            </w:r>
            <w:r w:rsidR="004B24C2" w:rsidRPr="007B0AE6">
              <w:rPr>
                <w:sz w:val="20"/>
                <w:szCs w:val="20"/>
              </w:rPr>
              <w:instrText>Informatiker</w:instrText>
            </w:r>
            <w:r w:rsidR="004B24C2">
              <w:instrText xml:space="preserve">" </w:instrText>
            </w:r>
            <w:r w:rsidR="004B24C2">
              <w:rPr>
                <w:sz w:val="20"/>
                <w:szCs w:val="20"/>
              </w:rPr>
              <w:fldChar w:fldCharType="end"/>
            </w:r>
          </w:p>
        </w:tc>
        <w:tc>
          <w:tcPr>
            <w:tcW w:w="2310" w:type="dxa"/>
          </w:tcPr>
          <w:p w14:paraId="377DA0AF" w14:textId="31B88106" w:rsidR="00CA3CA8" w:rsidRDefault="00CA3CA8" w:rsidP="00CD3456">
            <w:pPr>
              <w:rPr>
                <w:rFonts w:ascii="Calibri" w:eastAsia="Calibri" w:hAnsi="Calibri" w:cs="Calibri"/>
                <w:sz w:val="18"/>
                <w:szCs w:val="18"/>
              </w:rPr>
            </w:pPr>
            <w:r w:rsidRPr="679CED65">
              <w:rPr>
                <w:sz w:val="20"/>
                <w:szCs w:val="20"/>
              </w:rPr>
              <w:t>Computerteile</w:t>
            </w:r>
            <w:r w:rsidR="0046762E">
              <w:rPr>
                <w:sz w:val="20"/>
                <w:szCs w:val="20"/>
              </w:rPr>
              <w:fldChar w:fldCharType="begin"/>
            </w:r>
            <w:r w:rsidR="0046762E">
              <w:instrText xml:space="preserve"> XE "</w:instrText>
            </w:r>
            <w:r w:rsidR="0046762E" w:rsidRPr="00E758C0">
              <w:instrText>Computerteile</w:instrText>
            </w:r>
            <w:r w:rsidR="0046762E">
              <w:instrText xml:space="preserve">" </w:instrText>
            </w:r>
            <w:r w:rsidR="0046762E">
              <w:rPr>
                <w:sz w:val="20"/>
                <w:szCs w:val="20"/>
              </w:rPr>
              <w:fldChar w:fldCharType="end"/>
            </w:r>
            <w:r w:rsidRPr="679CED65">
              <w:rPr>
                <w:sz w:val="20"/>
                <w:szCs w:val="20"/>
              </w:rPr>
              <w:t xml:space="preserve">, Computer, Bildschirm, Software, Netzwerk, </w:t>
            </w:r>
          </w:p>
        </w:tc>
        <w:tc>
          <w:tcPr>
            <w:tcW w:w="2265" w:type="dxa"/>
          </w:tcPr>
          <w:p w14:paraId="085FA501" w14:textId="77777777" w:rsidR="00CA3CA8" w:rsidRDefault="00CA3CA8" w:rsidP="00CD3456">
            <w:pPr>
              <w:rPr>
                <w:rFonts w:ascii="Calibri" w:eastAsia="Calibri" w:hAnsi="Calibri" w:cs="Calibri"/>
                <w:sz w:val="18"/>
                <w:szCs w:val="18"/>
              </w:rPr>
            </w:pPr>
            <w:r w:rsidRPr="679CED65">
              <w:rPr>
                <w:sz w:val="20"/>
                <w:szCs w:val="20"/>
              </w:rPr>
              <w:t>Bist du in der Sek und hast abstraktes Denkvermögen?</w:t>
            </w:r>
          </w:p>
          <w:p w14:paraId="799CFA10" w14:textId="13EF9B30" w:rsidR="00CA3CA8" w:rsidRDefault="00CA3CA8" w:rsidP="00CD3456">
            <w:pPr>
              <w:rPr>
                <w:rFonts w:ascii="Calibri" w:eastAsia="Calibri" w:hAnsi="Calibri" w:cs="Calibri"/>
                <w:sz w:val="18"/>
                <w:szCs w:val="18"/>
              </w:rPr>
            </w:pPr>
            <w:r w:rsidRPr="679CED65">
              <w:rPr>
                <w:sz w:val="20"/>
                <w:szCs w:val="20"/>
              </w:rPr>
              <w:t>Ich möchte Informatiker</w:t>
            </w:r>
            <w:r w:rsidR="004B24C2">
              <w:rPr>
                <w:sz w:val="20"/>
                <w:szCs w:val="20"/>
              </w:rPr>
              <w:fldChar w:fldCharType="begin"/>
            </w:r>
            <w:r w:rsidR="004B24C2">
              <w:instrText xml:space="preserve"> XE "</w:instrText>
            </w:r>
            <w:r w:rsidR="004B24C2" w:rsidRPr="007B0AE6">
              <w:rPr>
                <w:sz w:val="20"/>
                <w:szCs w:val="20"/>
              </w:rPr>
              <w:instrText>Informatiker</w:instrText>
            </w:r>
            <w:r w:rsidR="004B24C2">
              <w:instrText xml:space="preserve">" </w:instrText>
            </w:r>
            <w:r w:rsidR="004B24C2">
              <w:rPr>
                <w:sz w:val="20"/>
                <w:szCs w:val="20"/>
              </w:rPr>
              <w:fldChar w:fldCharType="end"/>
            </w:r>
            <w:r w:rsidRPr="679CED65">
              <w:rPr>
                <w:sz w:val="20"/>
                <w:szCs w:val="20"/>
              </w:rPr>
              <w:t>/in werden!</w:t>
            </w:r>
          </w:p>
        </w:tc>
        <w:tc>
          <w:tcPr>
            <w:tcW w:w="2475" w:type="dxa"/>
          </w:tcPr>
          <w:p w14:paraId="082B62EC" w14:textId="6815F5D8" w:rsidR="00CA3CA8" w:rsidRDefault="006C6C1D" w:rsidP="00CD3456">
            <w:pPr>
              <w:rPr>
                <w:color w:val="000000" w:themeColor="text1"/>
              </w:rPr>
            </w:pPr>
            <w:hyperlink r:id="rId60">
              <w:proofErr w:type="spellStart"/>
              <w:r w:rsidR="00CA3CA8" w:rsidRPr="00A108AF">
                <w:rPr>
                  <w:rStyle w:val="Hyperlink"/>
                  <w:color w:val="0070C0"/>
                </w:rPr>
                <w:t>Informatiker</w:t>
              </w:r>
              <w:r w:rsidR="004B24C2">
                <w:rPr>
                  <w:rStyle w:val="Hyperlink"/>
                  <w:color w:val="0070C0"/>
                </w:rPr>
                <w:fldChar w:fldCharType="begin"/>
              </w:r>
              <w:r w:rsidR="004B24C2">
                <w:instrText xml:space="preserve"> XE "</w:instrText>
              </w:r>
              <w:r w:rsidR="004B24C2" w:rsidRPr="007B0AE6">
                <w:rPr>
                  <w:sz w:val="20"/>
                  <w:szCs w:val="20"/>
                </w:rPr>
                <w:instrText>Informatiker</w:instrText>
              </w:r>
              <w:r w:rsidR="004B24C2">
                <w:instrText xml:space="preserve">" </w:instrText>
              </w:r>
              <w:r w:rsidR="004B24C2">
                <w:rPr>
                  <w:rStyle w:val="Hyperlink"/>
                  <w:color w:val="0070C0"/>
                </w:rPr>
                <w:fldChar w:fldCharType="end"/>
              </w:r>
              <w:r w:rsidR="00CA3CA8" w:rsidRPr="00A108AF">
                <w:rPr>
                  <w:rStyle w:val="Hyperlink"/>
                  <w:color w:val="0070C0"/>
                </w:rPr>
                <w:t>_Wibilea</w:t>
              </w:r>
              <w:proofErr w:type="spellEnd"/>
            </w:hyperlink>
          </w:p>
        </w:tc>
      </w:tr>
      <w:tr w:rsidR="00CA3CA8" w14:paraId="06E6D8FD" w14:textId="77777777" w:rsidTr="00CD3456">
        <w:tc>
          <w:tcPr>
            <w:tcW w:w="2115" w:type="dxa"/>
          </w:tcPr>
          <w:p w14:paraId="2663FAE3" w14:textId="6FCE3266" w:rsidR="00CA3CA8" w:rsidRDefault="00CA3CA8" w:rsidP="00CD3456">
            <w:pPr>
              <w:rPr>
                <w:rFonts w:ascii="Calibri" w:eastAsia="Calibri" w:hAnsi="Calibri" w:cs="Calibri"/>
                <w:sz w:val="18"/>
                <w:szCs w:val="18"/>
              </w:rPr>
            </w:pPr>
            <w:proofErr w:type="spellStart"/>
            <w:r w:rsidRPr="679CED65">
              <w:rPr>
                <w:sz w:val="20"/>
                <w:szCs w:val="20"/>
              </w:rPr>
              <w:t>Mediamatiker</w:t>
            </w:r>
            <w:proofErr w:type="spellEnd"/>
            <w:r w:rsidR="004B24C2">
              <w:rPr>
                <w:sz w:val="20"/>
                <w:szCs w:val="20"/>
              </w:rPr>
              <w:fldChar w:fldCharType="begin"/>
            </w:r>
            <w:r w:rsidR="004B24C2">
              <w:instrText xml:space="preserve"> XE "</w:instrText>
            </w:r>
            <w:r w:rsidR="004B24C2" w:rsidRPr="00845DB2">
              <w:rPr>
                <w:sz w:val="20"/>
                <w:szCs w:val="20"/>
              </w:rPr>
              <w:instrText>Mediamatiker</w:instrText>
            </w:r>
            <w:r w:rsidR="004B24C2">
              <w:instrText xml:space="preserve">" </w:instrText>
            </w:r>
            <w:r w:rsidR="004B24C2">
              <w:rPr>
                <w:sz w:val="20"/>
                <w:szCs w:val="20"/>
              </w:rPr>
              <w:fldChar w:fldCharType="end"/>
            </w:r>
          </w:p>
        </w:tc>
        <w:tc>
          <w:tcPr>
            <w:tcW w:w="2310" w:type="dxa"/>
          </w:tcPr>
          <w:p w14:paraId="139E2940" w14:textId="073A09F5" w:rsidR="00CA3CA8" w:rsidRDefault="00CA3CA8" w:rsidP="00CD3456">
            <w:pPr>
              <w:rPr>
                <w:rFonts w:ascii="Calibri" w:eastAsia="Calibri" w:hAnsi="Calibri" w:cs="Calibri"/>
                <w:sz w:val="18"/>
                <w:szCs w:val="18"/>
              </w:rPr>
            </w:pPr>
            <w:r w:rsidRPr="679CED65">
              <w:rPr>
                <w:sz w:val="20"/>
                <w:szCs w:val="20"/>
              </w:rPr>
              <w:t>Websites, Bilder</w:t>
            </w:r>
            <w:r w:rsidR="0046762E">
              <w:rPr>
                <w:sz w:val="20"/>
                <w:szCs w:val="20"/>
              </w:rPr>
              <w:fldChar w:fldCharType="begin"/>
            </w:r>
            <w:r w:rsidR="0046762E">
              <w:instrText xml:space="preserve"> XE "</w:instrText>
            </w:r>
            <w:r w:rsidR="0046762E" w:rsidRPr="00BD3354">
              <w:rPr>
                <w:sz w:val="20"/>
                <w:szCs w:val="20"/>
              </w:rPr>
              <w:instrText>Bilder</w:instrText>
            </w:r>
            <w:r w:rsidR="0046762E">
              <w:instrText xml:space="preserve">" </w:instrText>
            </w:r>
            <w:r w:rsidR="0046762E">
              <w:rPr>
                <w:sz w:val="20"/>
                <w:szCs w:val="20"/>
              </w:rPr>
              <w:fldChar w:fldCharType="end"/>
            </w:r>
            <w:r w:rsidRPr="679CED65">
              <w:rPr>
                <w:sz w:val="20"/>
                <w:szCs w:val="20"/>
              </w:rPr>
              <w:t>, Film, Marketing-Sachen, Programmierung, Präsentation, Apple</w:t>
            </w:r>
          </w:p>
        </w:tc>
        <w:tc>
          <w:tcPr>
            <w:tcW w:w="2265" w:type="dxa"/>
          </w:tcPr>
          <w:p w14:paraId="3F5127B9" w14:textId="77777777" w:rsidR="00CA3CA8" w:rsidRDefault="00CA3CA8" w:rsidP="00CD3456">
            <w:pPr>
              <w:rPr>
                <w:rFonts w:ascii="Calibri" w:eastAsia="Calibri" w:hAnsi="Calibri" w:cs="Calibri"/>
                <w:sz w:val="18"/>
                <w:szCs w:val="18"/>
              </w:rPr>
            </w:pPr>
            <w:r w:rsidRPr="679CED65">
              <w:rPr>
                <w:sz w:val="20"/>
                <w:szCs w:val="20"/>
              </w:rPr>
              <w:t>Bist du kreativ und kannst dich gut im Team arrangieren?</w:t>
            </w:r>
          </w:p>
          <w:p w14:paraId="46A4F212" w14:textId="704D9A0D" w:rsidR="00CA3CA8" w:rsidRDefault="00CA3CA8" w:rsidP="00CD3456">
            <w:pPr>
              <w:rPr>
                <w:rFonts w:ascii="Calibri" w:eastAsia="Calibri" w:hAnsi="Calibri" w:cs="Calibri"/>
                <w:sz w:val="18"/>
                <w:szCs w:val="18"/>
              </w:rPr>
            </w:pPr>
            <w:r w:rsidRPr="679CED65">
              <w:rPr>
                <w:sz w:val="20"/>
                <w:szCs w:val="20"/>
              </w:rPr>
              <w:t xml:space="preserve">Werde zu einem </w:t>
            </w:r>
            <w:proofErr w:type="spellStart"/>
            <w:r w:rsidRPr="679CED65">
              <w:rPr>
                <w:sz w:val="20"/>
                <w:szCs w:val="20"/>
              </w:rPr>
              <w:t>Mediamatiker</w:t>
            </w:r>
            <w:proofErr w:type="spellEnd"/>
            <w:r w:rsidR="004B24C2">
              <w:rPr>
                <w:sz w:val="20"/>
                <w:szCs w:val="20"/>
              </w:rPr>
              <w:fldChar w:fldCharType="begin"/>
            </w:r>
            <w:r w:rsidR="004B24C2">
              <w:instrText xml:space="preserve"> XE "</w:instrText>
            </w:r>
            <w:r w:rsidR="004B24C2" w:rsidRPr="00845DB2">
              <w:rPr>
                <w:sz w:val="20"/>
                <w:szCs w:val="20"/>
              </w:rPr>
              <w:instrText>Mediamatiker</w:instrText>
            </w:r>
            <w:r w:rsidR="004B24C2">
              <w:instrText xml:space="preserve">" </w:instrText>
            </w:r>
            <w:r w:rsidR="004B24C2">
              <w:rPr>
                <w:sz w:val="20"/>
                <w:szCs w:val="20"/>
              </w:rPr>
              <w:fldChar w:fldCharType="end"/>
            </w:r>
            <w:r w:rsidRPr="679CED65">
              <w:rPr>
                <w:sz w:val="20"/>
                <w:szCs w:val="20"/>
              </w:rPr>
              <w:t>!</w:t>
            </w:r>
            <w:r w:rsidRPr="43E73F09">
              <w:rPr>
                <w:sz w:val="20"/>
                <w:szCs w:val="20"/>
              </w:rPr>
              <w:t xml:space="preserve"> zu einem </w:t>
            </w:r>
            <w:proofErr w:type="spellStart"/>
            <w:r w:rsidRPr="43E73F09">
              <w:rPr>
                <w:sz w:val="20"/>
                <w:szCs w:val="20"/>
              </w:rPr>
              <w:t>Mediamatiker</w:t>
            </w:r>
            <w:proofErr w:type="spellEnd"/>
            <w:r w:rsidRPr="43E73F09">
              <w:rPr>
                <w:sz w:val="20"/>
                <w:szCs w:val="20"/>
              </w:rPr>
              <w:t>!</w:t>
            </w:r>
          </w:p>
        </w:tc>
        <w:tc>
          <w:tcPr>
            <w:tcW w:w="2475" w:type="dxa"/>
          </w:tcPr>
          <w:p w14:paraId="6555BE10" w14:textId="2BDDDCC1" w:rsidR="00CA3CA8" w:rsidRDefault="006C6C1D" w:rsidP="00CD3456">
            <w:pPr>
              <w:rPr>
                <w:color w:val="000000" w:themeColor="text1"/>
              </w:rPr>
            </w:pPr>
            <w:hyperlink r:id="rId61">
              <w:proofErr w:type="spellStart"/>
              <w:r w:rsidR="00CA3CA8" w:rsidRPr="00A108AF">
                <w:rPr>
                  <w:rStyle w:val="Hyperlink"/>
                  <w:color w:val="0070C0"/>
                </w:rPr>
                <w:t>Mediamatiker</w:t>
              </w:r>
              <w:r w:rsidR="004B24C2">
                <w:rPr>
                  <w:rStyle w:val="Hyperlink"/>
                  <w:color w:val="0070C0"/>
                </w:rPr>
                <w:fldChar w:fldCharType="begin"/>
              </w:r>
              <w:r w:rsidR="004B24C2">
                <w:instrText xml:space="preserve"> XE "</w:instrText>
              </w:r>
              <w:r w:rsidR="004B24C2" w:rsidRPr="00845DB2">
                <w:rPr>
                  <w:sz w:val="20"/>
                  <w:szCs w:val="20"/>
                </w:rPr>
                <w:instrText>Mediamatiker</w:instrText>
              </w:r>
              <w:r w:rsidR="004B24C2">
                <w:instrText xml:space="preserve">" </w:instrText>
              </w:r>
              <w:r w:rsidR="004B24C2">
                <w:rPr>
                  <w:rStyle w:val="Hyperlink"/>
                  <w:color w:val="0070C0"/>
                </w:rPr>
                <w:fldChar w:fldCharType="end"/>
              </w:r>
              <w:r w:rsidR="00CA3CA8" w:rsidRPr="00A108AF">
                <w:rPr>
                  <w:rStyle w:val="Hyperlink"/>
                  <w:color w:val="0070C0"/>
                </w:rPr>
                <w:t>_Wibilea</w:t>
              </w:r>
              <w:proofErr w:type="spellEnd"/>
            </w:hyperlink>
          </w:p>
        </w:tc>
      </w:tr>
      <w:tr w:rsidR="00CA3CA8" w14:paraId="49641AE7" w14:textId="77777777" w:rsidTr="00CD3456">
        <w:tc>
          <w:tcPr>
            <w:tcW w:w="2115" w:type="dxa"/>
          </w:tcPr>
          <w:p w14:paraId="4A329DD8" w14:textId="5764B7DB" w:rsidR="00CA3CA8" w:rsidRDefault="00CA3CA8" w:rsidP="00CD3456">
            <w:pPr>
              <w:rPr>
                <w:sz w:val="20"/>
                <w:szCs w:val="20"/>
              </w:rPr>
            </w:pPr>
            <w:r w:rsidRPr="679CED65">
              <w:rPr>
                <w:sz w:val="20"/>
                <w:szCs w:val="20"/>
              </w:rPr>
              <w:t>KV</w:t>
            </w:r>
            <w:r w:rsidR="004B24C2">
              <w:rPr>
                <w:sz w:val="20"/>
                <w:szCs w:val="20"/>
              </w:rPr>
              <w:fldChar w:fldCharType="begin"/>
            </w:r>
            <w:r w:rsidR="004B24C2">
              <w:instrText xml:space="preserve"> XE "</w:instrText>
            </w:r>
            <w:r w:rsidR="004B24C2" w:rsidRPr="00DF6276">
              <w:rPr>
                <w:sz w:val="20"/>
                <w:szCs w:val="20"/>
              </w:rPr>
              <w:instrText>KV</w:instrText>
            </w:r>
            <w:r w:rsidR="004B24C2">
              <w:instrText xml:space="preserve">" </w:instrText>
            </w:r>
            <w:r w:rsidR="004B24C2">
              <w:rPr>
                <w:sz w:val="20"/>
                <w:szCs w:val="20"/>
              </w:rPr>
              <w:fldChar w:fldCharType="end"/>
            </w:r>
          </w:p>
        </w:tc>
        <w:tc>
          <w:tcPr>
            <w:tcW w:w="2310" w:type="dxa"/>
          </w:tcPr>
          <w:p w14:paraId="7187984A" w14:textId="77777777" w:rsidR="00CA3CA8" w:rsidRDefault="00CA3CA8" w:rsidP="00CD3456">
            <w:pPr>
              <w:rPr>
                <w:rFonts w:ascii="Calibri" w:eastAsia="Calibri" w:hAnsi="Calibri" w:cs="Calibri"/>
                <w:sz w:val="18"/>
                <w:szCs w:val="18"/>
              </w:rPr>
            </w:pPr>
            <w:r w:rsidRPr="679CED65">
              <w:rPr>
                <w:sz w:val="20"/>
                <w:szCs w:val="20"/>
              </w:rPr>
              <w:t xml:space="preserve">Organisations-Sachen, Rechnungen, </w:t>
            </w:r>
            <w:proofErr w:type="spellStart"/>
            <w:r w:rsidRPr="679CED65">
              <w:rPr>
                <w:sz w:val="20"/>
                <w:szCs w:val="20"/>
              </w:rPr>
              <w:t>ÜK’s</w:t>
            </w:r>
            <w:proofErr w:type="spellEnd"/>
            <w:r w:rsidRPr="679CED65">
              <w:rPr>
                <w:sz w:val="20"/>
                <w:szCs w:val="20"/>
              </w:rPr>
              <w:t xml:space="preserve">, Fremdsprachen mit Flagge </w:t>
            </w:r>
            <w:proofErr w:type="spellStart"/>
            <w:r w:rsidRPr="43E73F09">
              <w:rPr>
                <w:sz w:val="20"/>
                <w:szCs w:val="20"/>
              </w:rPr>
              <w:t>ÜK’s</w:t>
            </w:r>
            <w:proofErr w:type="spellEnd"/>
            <w:r w:rsidRPr="43E73F09">
              <w:rPr>
                <w:sz w:val="20"/>
                <w:szCs w:val="20"/>
              </w:rPr>
              <w:t xml:space="preserve">, Fremdsprachen mit Flagge </w:t>
            </w:r>
          </w:p>
        </w:tc>
        <w:tc>
          <w:tcPr>
            <w:tcW w:w="2265" w:type="dxa"/>
          </w:tcPr>
          <w:p w14:paraId="638439DD" w14:textId="77777777" w:rsidR="00CA3CA8" w:rsidRDefault="00CA3CA8" w:rsidP="00CD3456">
            <w:pPr>
              <w:rPr>
                <w:rFonts w:ascii="Calibri" w:eastAsia="Calibri" w:hAnsi="Calibri" w:cs="Calibri"/>
                <w:sz w:val="18"/>
                <w:szCs w:val="18"/>
              </w:rPr>
            </w:pPr>
            <w:r w:rsidRPr="679CED65">
              <w:rPr>
                <w:sz w:val="20"/>
                <w:szCs w:val="20"/>
              </w:rPr>
              <w:t>Hast du ein Flair für Zahlen und bist kontaktfreudig?</w:t>
            </w:r>
          </w:p>
          <w:p w14:paraId="18C7AA25" w14:textId="77777777" w:rsidR="00CA3CA8" w:rsidRDefault="00CA3CA8" w:rsidP="00CD3456">
            <w:pPr>
              <w:rPr>
                <w:rFonts w:ascii="Calibri" w:eastAsia="Calibri" w:hAnsi="Calibri" w:cs="Calibri"/>
                <w:sz w:val="18"/>
                <w:szCs w:val="18"/>
              </w:rPr>
            </w:pPr>
            <w:r w:rsidRPr="679CED65">
              <w:rPr>
                <w:sz w:val="20"/>
                <w:szCs w:val="20"/>
              </w:rPr>
              <w:t>Lehrstellen bekommen!</w:t>
            </w:r>
          </w:p>
        </w:tc>
        <w:tc>
          <w:tcPr>
            <w:tcW w:w="2475" w:type="dxa"/>
          </w:tcPr>
          <w:p w14:paraId="1FE17DE2" w14:textId="112F7D83" w:rsidR="00CA3CA8" w:rsidRDefault="006C6C1D" w:rsidP="00CD3456">
            <w:pPr>
              <w:rPr>
                <w:color w:val="000000" w:themeColor="text1"/>
              </w:rPr>
            </w:pPr>
            <w:hyperlink r:id="rId62">
              <w:proofErr w:type="spellStart"/>
              <w:r w:rsidR="00CA3CA8" w:rsidRPr="00A108AF">
                <w:rPr>
                  <w:rStyle w:val="Hyperlink"/>
                  <w:color w:val="0070C0"/>
                </w:rPr>
                <w:t>KV</w:t>
              </w:r>
              <w:r w:rsidR="004B24C2">
                <w:rPr>
                  <w:rStyle w:val="Hyperlink"/>
                  <w:color w:val="0070C0"/>
                </w:rPr>
                <w:fldChar w:fldCharType="begin"/>
              </w:r>
              <w:r w:rsidR="004B24C2">
                <w:instrText xml:space="preserve"> XE "</w:instrText>
              </w:r>
              <w:r w:rsidR="004B24C2" w:rsidRPr="00DF6276">
                <w:rPr>
                  <w:sz w:val="20"/>
                  <w:szCs w:val="20"/>
                </w:rPr>
                <w:instrText>KV</w:instrText>
              </w:r>
              <w:r w:rsidR="004B24C2">
                <w:instrText xml:space="preserve">" </w:instrText>
              </w:r>
              <w:r w:rsidR="004B24C2">
                <w:rPr>
                  <w:rStyle w:val="Hyperlink"/>
                  <w:color w:val="0070C0"/>
                </w:rPr>
                <w:fldChar w:fldCharType="end"/>
              </w:r>
              <w:r w:rsidR="00CA3CA8" w:rsidRPr="00A108AF">
                <w:rPr>
                  <w:rStyle w:val="Hyperlink"/>
                  <w:color w:val="0070C0"/>
                </w:rPr>
                <w:t>_Wibilea</w:t>
              </w:r>
              <w:proofErr w:type="spellEnd"/>
            </w:hyperlink>
          </w:p>
        </w:tc>
      </w:tr>
    </w:tbl>
    <w:p w14:paraId="13BB1DA9" w14:textId="07CEBA78" w:rsidR="002219AF" w:rsidRDefault="002219AF" w:rsidP="1C2F08F2"/>
    <w:p w14:paraId="20D43C0D" w14:textId="77777777" w:rsidR="002219AF" w:rsidRDefault="002219AF">
      <w:r>
        <w:br w:type="page"/>
      </w:r>
    </w:p>
    <w:p w14:paraId="515FB8F3" w14:textId="1DA989CA" w:rsidR="011507F8" w:rsidRDefault="011507F8" w:rsidP="1C2F08F2">
      <w:pPr>
        <w:pStyle w:val="berschrift3"/>
      </w:pPr>
      <w:bookmarkStart w:id="122" w:name="_Toc40881905"/>
      <w:r>
        <w:lastRenderedPageBreak/>
        <w:t>Aufträge</w:t>
      </w:r>
      <w:bookmarkEnd w:id="122"/>
    </w:p>
    <w:p w14:paraId="623F48B9" w14:textId="7F82BE11" w:rsidR="009A4E1D" w:rsidRDefault="009A4E1D" w:rsidP="009A4E1D">
      <w:pPr>
        <w:pStyle w:val="Beschriftung"/>
        <w:keepNext/>
      </w:pPr>
      <w:bookmarkStart w:id="123" w:name="_Toc40877737"/>
      <w:r>
        <w:t xml:space="preserve">Tabelle </w:t>
      </w:r>
      <w:r w:rsidR="006C6C1D">
        <w:fldChar w:fldCharType="begin"/>
      </w:r>
      <w:r w:rsidR="006C6C1D">
        <w:instrText xml:space="preserve"> SEQ Tabelle \* ARABIC </w:instrText>
      </w:r>
      <w:r w:rsidR="006C6C1D">
        <w:fldChar w:fldCharType="separate"/>
      </w:r>
      <w:r w:rsidR="00304589">
        <w:rPr>
          <w:noProof/>
        </w:rPr>
        <w:t>44</w:t>
      </w:r>
      <w:r w:rsidR="006C6C1D">
        <w:rPr>
          <w:noProof/>
        </w:rPr>
        <w:fldChar w:fldCharType="end"/>
      </w:r>
      <w:r>
        <w:t>: Aufträge der Berufe</w:t>
      </w:r>
      <w:bookmarkEnd w:id="123"/>
    </w:p>
    <w:tbl>
      <w:tblPr>
        <w:tblStyle w:val="Tabellenraster"/>
        <w:tblW w:w="9209" w:type="dxa"/>
        <w:tblLayout w:type="fixed"/>
        <w:tblLook w:val="06A0" w:firstRow="1" w:lastRow="0" w:firstColumn="1" w:lastColumn="0" w:noHBand="1" w:noVBand="1"/>
      </w:tblPr>
      <w:tblGrid>
        <w:gridCol w:w="2263"/>
        <w:gridCol w:w="6946"/>
      </w:tblGrid>
      <w:tr w:rsidR="00526913" w14:paraId="28EE6746" w14:textId="77777777" w:rsidTr="00526913">
        <w:trPr>
          <w:tblHeader/>
        </w:trPr>
        <w:tc>
          <w:tcPr>
            <w:tcW w:w="2263" w:type="dxa"/>
            <w:shd w:val="clear" w:color="auto" w:fill="D9D9D9" w:themeFill="background1" w:themeFillShade="D9"/>
          </w:tcPr>
          <w:p w14:paraId="5486E55D" w14:textId="2E70071F" w:rsidR="00526913" w:rsidRDefault="00526913" w:rsidP="1C2F08F2">
            <w:pPr>
              <w:rPr>
                <w:b/>
                <w:bCs/>
              </w:rPr>
            </w:pPr>
            <w:r w:rsidRPr="1C2F08F2">
              <w:rPr>
                <w:b/>
                <w:bCs/>
              </w:rPr>
              <w:t>Beruf</w:t>
            </w:r>
          </w:p>
        </w:tc>
        <w:tc>
          <w:tcPr>
            <w:tcW w:w="6946" w:type="dxa"/>
            <w:shd w:val="clear" w:color="auto" w:fill="D9D9D9" w:themeFill="background1" w:themeFillShade="D9"/>
          </w:tcPr>
          <w:p w14:paraId="59FB1AB7" w14:textId="0DA7B0B4" w:rsidR="00526913" w:rsidRDefault="00526913" w:rsidP="1C2F08F2">
            <w:pPr>
              <w:rPr>
                <w:b/>
                <w:bCs/>
              </w:rPr>
            </w:pPr>
            <w:r w:rsidRPr="1C2F08F2">
              <w:rPr>
                <w:b/>
                <w:bCs/>
              </w:rPr>
              <w:t>Aufgabe</w:t>
            </w:r>
          </w:p>
        </w:tc>
      </w:tr>
      <w:tr w:rsidR="00526913" w14:paraId="0662A3B4" w14:textId="77777777" w:rsidTr="00526913">
        <w:tc>
          <w:tcPr>
            <w:tcW w:w="2263" w:type="dxa"/>
          </w:tcPr>
          <w:p w14:paraId="610CFEE5" w14:textId="5EF3EA64" w:rsidR="00526913" w:rsidRDefault="00526913" w:rsidP="1C2F08F2">
            <w:pPr>
              <w:rPr>
                <w:sz w:val="20"/>
                <w:szCs w:val="20"/>
              </w:rPr>
            </w:pPr>
            <w:r w:rsidRPr="1C2F08F2">
              <w:rPr>
                <w:sz w:val="20"/>
                <w:szCs w:val="20"/>
              </w:rPr>
              <w:t>Start</w:t>
            </w:r>
            <w:r w:rsidR="00DE08DF">
              <w:rPr>
                <w:sz w:val="20"/>
                <w:szCs w:val="20"/>
              </w:rPr>
              <w:fldChar w:fldCharType="begin"/>
            </w:r>
            <w:r w:rsidR="00DE08DF">
              <w:instrText xml:space="preserve"> XE "</w:instrText>
            </w:r>
            <w:r w:rsidR="00DE08DF" w:rsidRPr="00E91491">
              <w:rPr>
                <w:sz w:val="20"/>
                <w:szCs w:val="20"/>
              </w:rPr>
              <w:instrText>Start</w:instrText>
            </w:r>
            <w:r w:rsidR="00DE08DF">
              <w:instrText xml:space="preserve">" </w:instrText>
            </w:r>
            <w:r w:rsidR="00DE08DF">
              <w:rPr>
                <w:sz w:val="20"/>
                <w:szCs w:val="20"/>
              </w:rPr>
              <w:fldChar w:fldCharType="end"/>
            </w:r>
          </w:p>
        </w:tc>
        <w:tc>
          <w:tcPr>
            <w:tcW w:w="6946" w:type="dxa"/>
          </w:tcPr>
          <w:p w14:paraId="3D8ECA3E" w14:textId="4403236A" w:rsidR="00526913" w:rsidRDefault="00526913" w:rsidP="1C2F08F2">
            <w:r>
              <w:t>Keine Aufgabe, sondern Aufgabenerklärung, damit alle verstehen was sie zu tun haben.</w:t>
            </w:r>
          </w:p>
          <w:p w14:paraId="53023664" w14:textId="1E8C384B" w:rsidR="00526913" w:rsidRDefault="00526913" w:rsidP="1C2F08F2">
            <w:r>
              <w:t>Das könnte in etwa stehen:</w:t>
            </w:r>
          </w:p>
          <w:p w14:paraId="560C5D0E" w14:textId="57CFC6C8" w:rsidR="00526913" w:rsidRDefault="00526913" w:rsidP="1C2F08F2">
            <w:r>
              <w:t xml:space="preserve">Guten Tag liebe Schüler/Innen. Folgendes Spiel mit </w:t>
            </w:r>
            <w:proofErr w:type="spellStart"/>
            <w:r>
              <w:t>Augmented</w:t>
            </w:r>
            <w:proofErr w:type="spellEnd"/>
            <w:r>
              <w:t xml:space="preserve"> Reality erleichtert Ihnen den heutigen Tag in der </w:t>
            </w:r>
            <w:proofErr w:type="spellStart"/>
            <w:r>
              <w:t>Wibilea</w:t>
            </w:r>
            <w:proofErr w:type="spellEnd"/>
            <w:r>
              <w:t>. Sie können die Website (</w:t>
            </w:r>
            <w:proofErr w:type="gramStart"/>
            <w:r>
              <w:t>ar.wibilea.ch</w:t>
            </w:r>
            <w:proofErr w:type="gramEnd"/>
            <w:r>
              <w:t xml:space="preserve">) aufrufen und die Aufgaben lösen. Die Lösungen können sie jeweils </w:t>
            </w:r>
            <w:proofErr w:type="spellStart"/>
            <w:r>
              <w:t>screenshoten</w:t>
            </w:r>
            <w:proofErr w:type="spellEnd"/>
            <w:r>
              <w:t xml:space="preserve"> oder auch in den Notizen ablegen. Mit der Lösung können sie nach allen Aufgaben zur Administration</w:t>
            </w:r>
            <w:r w:rsidR="00DE08DF">
              <w:fldChar w:fldCharType="begin"/>
            </w:r>
            <w:r w:rsidR="00DE08DF">
              <w:instrText xml:space="preserve"> XE "</w:instrText>
            </w:r>
            <w:r w:rsidR="00DE08DF" w:rsidRPr="00F14965">
              <w:rPr>
                <w:sz w:val="20"/>
                <w:szCs w:val="20"/>
              </w:rPr>
              <w:instrText>Administration</w:instrText>
            </w:r>
            <w:r w:rsidR="00DE08DF">
              <w:instrText xml:space="preserve">" </w:instrText>
            </w:r>
            <w:r w:rsidR="00DE08DF">
              <w:fldChar w:fldCharType="end"/>
            </w:r>
            <w:r>
              <w:t xml:space="preserve"> und dort eine Belohnung holen, sowie sich online bewerben.</w:t>
            </w:r>
          </w:p>
        </w:tc>
      </w:tr>
      <w:tr w:rsidR="00526913" w14:paraId="7C8F0BA4" w14:textId="77777777" w:rsidTr="00526913">
        <w:tc>
          <w:tcPr>
            <w:tcW w:w="2263" w:type="dxa"/>
          </w:tcPr>
          <w:p w14:paraId="3456B3EF" w14:textId="0F21CA26" w:rsidR="00526913" w:rsidRDefault="00526913" w:rsidP="1C2F08F2">
            <w:pPr>
              <w:rPr>
                <w:rFonts w:ascii="Calibri" w:eastAsia="Calibri" w:hAnsi="Calibri" w:cs="Calibri"/>
                <w:sz w:val="18"/>
                <w:szCs w:val="18"/>
              </w:rPr>
            </w:pPr>
            <w:r w:rsidRPr="1C2F08F2">
              <w:rPr>
                <w:sz w:val="20"/>
                <w:szCs w:val="20"/>
              </w:rPr>
              <w:t>Polymechaniker</w:t>
            </w:r>
            <w:r w:rsidR="004B24C2">
              <w:rPr>
                <w:sz w:val="20"/>
                <w:szCs w:val="20"/>
              </w:rPr>
              <w:fldChar w:fldCharType="begin"/>
            </w:r>
            <w:r w:rsidR="004B24C2">
              <w:instrText xml:space="preserve"> XE "</w:instrText>
            </w:r>
            <w:r w:rsidR="004B24C2" w:rsidRPr="00EC1B26">
              <w:rPr>
                <w:sz w:val="20"/>
                <w:szCs w:val="20"/>
              </w:rPr>
              <w:instrText>Polymechaniker</w:instrText>
            </w:r>
            <w:r w:rsidR="004B24C2">
              <w:instrText xml:space="preserve">" </w:instrText>
            </w:r>
            <w:r w:rsidR="004B24C2">
              <w:rPr>
                <w:sz w:val="20"/>
                <w:szCs w:val="20"/>
              </w:rPr>
              <w:fldChar w:fldCharType="end"/>
            </w:r>
          </w:p>
        </w:tc>
        <w:tc>
          <w:tcPr>
            <w:tcW w:w="6946" w:type="dxa"/>
          </w:tcPr>
          <w:p w14:paraId="16FCDB40" w14:textId="16D7C925" w:rsidR="00526913" w:rsidRDefault="00526913" w:rsidP="1C2F08F2">
            <w:r>
              <w:t>Eine Sprechblase</w:t>
            </w:r>
            <w:r w:rsidR="004B24C2">
              <w:fldChar w:fldCharType="begin"/>
            </w:r>
            <w:r w:rsidR="004B24C2">
              <w:instrText xml:space="preserve"> XE "</w:instrText>
            </w:r>
            <w:r w:rsidR="004B24C2" w:rsidRPr="00E86932">
              <w:instrText>Sprechblase</w:instrText>
            </w:r>
            <w:r w:rsidR="004B24C2">
              <w:instrText xml:space="preserve">" </w:instrText>
            </w:r>
            <w:r w:rsidR="004B24C2">
              <w:fldChar w:fldCharType="end"/>
            </w:r>
            <w:r>
              <w:t xml:space="preserve"> wird aufgerufen durch klick. Wie geht ein Polymechaniker</w:t>
            </w:r>
            <w:r w:rsidR="004B24C2">
              <w:fldChar w:fldCharType="begin"/>
            </w:r>
            <w:r w:rsidR="004B24C2">
              <w:instrText xml:space="preserve"> XE "</w:instrText>
            </w:r>
            <w:r w:rsidR="004B24C2" w:rsidRPr="00EC1B26">
              <w:rPr>
                <w:sz w:val="20"/>
                <w:szCs w:val="20"/>
              </w:rPr>
              <w:instrText>Polymechaniker</w:instrText>
            </w:r>
            <w:r w:rsidR="004B24C2">
              <w:instrText xml:space="preserve">" </w:instrText>
            </w:r>
            <w:r w:rsidR="004B24C2">
              <w:fldChar w:fldCharType="end"/>
            </w:r>
            <w:r>
              <w:t>/in vor, wenn er ein Teilchen bekommt?</w:t>
            </w:r>
          </w:p>
          <w:p w14:paraId="1B89EB39" w14:textId="6F51B43D" w:rsidR="00526913" w:rsidRDefault="00526913" w:rsidP="1C2F08F2">
            <w:pPr>
              <w:pStyle w:val="Listenabsatz"/>
              <w:numPr>
                <w:ilvl w:val="0"/>
                <w:numId w:val="2"/>
              </w:numPr>
              <w:rPr>
                <w:rFonts w:asciiTheme="minorHAnsi" w:eastAsiaTheme="minorEastAsia" w:hAnsiTheme="minorHAnsi"/>
              </w:rPr>
            </w:pPr>
            <w:r>
              <w:t>M; Als erstes den Plan anschauen</w:t>
            </w:r>
          </w:p>
          <w:p w14:paraId="222BA772" w14:textId="55BC4F49" w:rsidR="00526913" w:rsidRDefault="00526913" w:rsidP="1C2F08F2">
            <w:pPr>
              <w:pStyle w:val="Listenabsatz"/>
              <w:numPr>
                <w:ilvl w:val="0"/>
                <w:numId w:val="2"/>
              </w:numPr>
            </w:pPr>
            <w:r>
              <w:t>E; Zeichnung studieren</w:t>
            </w:r>
          </w:p>
          <w:p w14:paraId="0FF4CAB2" w14:textId="35CA58EB" w:rsidR="00526913" w:rsidRDefault="00526913" w:rsidP="1C2F08F2">
            <w:pPr>
              <w:pStyle w:val="Listenabsatz"/>
              <w:numPr>
                <w:ilvl w:val="0"/>
                <w:numId w:val="2"/>
              </w:numPr>
            </w:pPr>
            <w:r>
              <w:t>C; Arbeitsplan dazu machen</w:t>
            </w:r>
          </w:p>
          <w:p w14:paraId="717E1F66" w14:textId="555DFCDA" w:rsidR="00526913" w:rsidRDefault="00526913" w:rsidP="1C2F08F2">
            <w:pPr>
              <w:pStyle w:val="Listenabsatz"/>
              <w:numPr>
                <w:ilvl w:val="0"/>
                <w:numId w:val="2"/>
              </w:numPr>
            </w:pPr>
            <w:r>
              <w:t>H; Programm schreiben</w:t>
            </w:r>
          </w:p>
          <w:p w14:paraId="04ED05DD" w14:textId="0E808191" w:rsidR="00526913" w:rsidRDefault="00526913" w:rsidP="1C2F08F2">
            <w:pPr>
              <w:pStyle w:val="Listenabsatz"/>
              <w:numPr>
                <w:ilvl w:val="0"/>
                <w:numId w:val="2"/>
              </w:numPr>
            </w:pPr>
            <w:r>
              <w:t>A; Werkzeug einmessen</w:t>
            </w:r>
          </w:p>
          <w:p w14:paraId="723BDDF4" w14:textId="40D41B4F" w:rsidR="00526913" w:rsidRDefault="00526913" w:rsidP="1C2F08F2">
            <w:pPr>
              <w:pStyle w:val="Listenabsatz"/>
              <w:numPr>
                <w:ilvl w:val="0"/>
                <w:numId w:val="2"/>
              </w:numPr>
            </w:pPr>
            <w:r>
              <w:t>N; Maschine Laufen lassen</w:t>
            </w:r>
          </w:p>
          <w:p w14:paraId="7B16B2FC" w14:textId="3E564898" w:rsidR="00526913" w:rsidRDefault="00526913" w:rsidP="1C2F08F2">
            <w:pPr>
              <w:pStyle w:val="Listenabsatz"/>
              <w:numPr>
                <w:ilvl w:val="0"/>
                <w:numId w:val="2"/>
              </w:numPr>
            </w:pPr>
            <w:r>
              <w:t>I; Teilchen Ausmessen</w:t>
            </w:r>
          </w:p>
          <w:p w14:paraId="6E928222" w14:textId="1EE94D65" w:rsidR="00526913" w:rsidRDefault="00526913" w:rsidP="1C2F08F2">
            <w:pPr>
              <w:pStyle w:val="Listenabsatz"/>
              <w:numPr>
                <w:ilvl w:val="0"/>
                <w:numId w:val="2"/>
              </w:numPr>
            </w:pPr>
            <w:r>
              <w:t>K; Teilchen Abschicken</w:t>
            </w:r>
          </w:p>
          <w:p w14:paraId="75EE653A" w14:textId="004942E9" w:rsidR="00526913" w:rsidRDefault="00526913" w:rsidP="1C2F08F2">
            <w:r>
              <w:t xml:space="preserve">Für jeden Schritt wird ein Buchstabe verwendet. Schliesslich bilden alle Buchstaben ein Wort. Das Wort lautet </w:t>
            </w:r>
            <w:r w:rsidRPr="1C2F08F2">
              <w:rPr>
                <w:b/>
                <w:bCs/>
              </w:rPr>
              <w:t>MECHANIK</w:t>
            </w:r>
            <w:r>
              <w:t>.</w:t>
            </w:r>
          </w:p>
          <w:p w14:paraId="1F491801" w14:textId="48F8BC7B" w:rsidR="00526913" w:rsidRDefault="00526913" w:rsidP="1C2F08F2">
            <w:pPr>
              <w:rPr>
                <w:i/>
                <w:iCs/>
              </w:rPr>
            </w:pPr>
            <w:r>
              <w:t xml:space="preserve">Hilfestellung bei Fragen auf </w:t>
            </w:r>
            <w:r w:rsidRPr="1C2F08F2">
              <w:rPr>
                <w:i/>
                <w:iCs/>
                <w:u w:val="single"/>
              </w:rPr>
              <w:t>wibilea.ch/</w:t>
            </w:r>
            <w:proofErr w:type="spellStart"/>
            <w:r w:rsidRPr="1C2F08F2">
              <w:rPr>
                <w:i/>
                <w:iCs/>
                <w:u w:val="single"/>
              </w:rPr>
              <w:t>polymechaniker</w:t>
            </w:r>
            <w:proofErr w:type="spellEnd"/>
            <w:r w:rsidRPr="1C2F08F2">
              <w:rPr>
                <w:i/>
                <w:iCs/>
                <w:u w:val="single"/>
              </w:rPr>
              <w:t>.</w:t>
            </w:r>
          </w:p>
        </w:tc>
      </w:tr>
      <w:tr w:rsidR="00526913" w14:paraId="299E7306" w14:textId="77777777" w:rsidTr="00526913">
        <w:tc>
          <w:tcPr>
            <w:tcW w:w="2263" w:type="dxa"/>
          </w:tcPr>
          <w:p w14:paraId="231FE2D4" w14:textId="41703362" w:rsidR="00526913" w:rsidRDefault="00526913" w:rsidP="1C2F08F2">
            <w:pPr>
              <w:rPr>
                <w:rFonts w:ascii="Calibri" w:eastAsia="Calibri" w:hAnsi="Calibri" w:cs="Calibri"/>
                <w:sz w:val="18"/>
                <w:szCs w:val="18"/>
              </w:rPr>
            </w:pPr>
            <w:proofErr w:type="spellStart"/>
            <w:r w:rsidRPr="1C2F08F2">
              <w:rPr>
                <w:sz w:val="20"/>
                <w:szCs w:val="20"/>
              </w:rPr>
              <w:t>Automatiker</w:t>
            </w:r>
            <w:proofErr w:type="spellEnd"/>
            <w:r w:rsidR="004B24C2">
              <w:rPr>
                <w:sz w:val="20"/>
                <w:szCs w:val="20"/>
              </w:rPr>
              <w:fldChar w:fldCharType="begin"/>
            </w:r>
            <w:r w:rsidR="004B24C2">
              <w:instrText xml:space="preserve"> XE "</w:instrText>
            </w:r>
            <w:r w:rsidR="004B24C2" w:rsidRPr="00B54301">
              <w:rPr>
                <w:sz w:val="20"/>
                <w:szCs w:val="20"/>
              </w:rPr>
              <w:instrText>Automatiker</w:instrText>
            </w:r>
            <w:r w:rsidR="004B24C2">
              <w:instrText xml:space="preserve">" </w:instrText>
            </w:r>
            <w:r w:rsidR="004B24C2">
              <w:rPr>
                <w:sz w:val="20"/>
                <w:szCs w:val="20"/>
              </w:rPr>
              <w:fldChar w:fldCharType="end"/>
            </w:r>
          </w:p>
        </w:tc>
        <w:tc>
          <w:tcPr>
            <w:tcW w:w="6946" w:type="dxa"/>
          </w:tcPr>
          <w:p w14:paraId="11F36694" w14:textId="4A96B833" w:rsidR="00526913" w:rsidRDefault="00E8050D" w:rsidP="1C2F08F2">
            <w:r>
              <w:t>Ohm’sches</w:t>
            </w:r>
            <w:r w:rsidR="00526913">
              <w:t xml:space="preserve"> Gesetz</w:t>
            </w:r>
          </w:p>
          <w:p w14:paraId="1ADA2016" w14:textId="2DAE843D" w:rsidR="00526913" w:rsidRDefault="00526913" w:rsidP="1C2F08F2">
            <w:r>
              <w:t>Stromstärke, Spannung und Widerstand:</w:t>
            </w:r>
          </w:p>
          <w:p w14:paraId="61840A4E" w14:textId="0CB99F07" w:rsidR="00526913" w:rsidRDefault="00526913" w:rsidP="1C2F08F2">
            <w:r>
              <w:t>Wie werden diese Begriffe in Fachsprache genannt.</w:t>
            </w:r>
          </w:p>
          <w:p w14:paraId="4B8810C0" w14:textId="05365B01" w:rsidR="00526913" w:rsidRDefault="00526913" w:rsidP="1C2F08F2">
            <w:r>
              <w:t>Ampere, Volt, Ohm</w:t>
            </w:r>
          </w:p>
          <w:p w14:paraId="2970131C" w14:textId="1FA568BC" w:rsidR="00526913" w:rsidRDefault="00526913" w:rsidP="1C2F08F2">
            <w:r>
              <w:rPr>
                <w:noProof/>
                <w:lang w:eastAsia="de-CH"/>
              </w:rPr>
              <w:drawing>
                <wp:inline distT="0" distB="0" distL="0" distR="0" wp14:anchorId="4CB630DA" wp14:editId="409F65D0">
                  <wp:extent cx="1522285" cy="691003"/>
                  <wp:effectExtent l="0" t="0" r="0" b="0"/>
                  <wp:docPr id="1234239317" name="Grafik 123423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22285" cy="691003"/>
                          </a:xfrm>
                          <a:prstGeom prst="rect">
                            <a:avLst/>
                          </a:prstGeom>
                        </pic:spPr>
                      </pic:pic>
                    </a:graphicData>
                  </a:graphic>
                </wp:inline>
              </w:drawing>
            </w:r>
          </w:p>
          <w:p w14:paraId="16EDD09B" w14:textId="6918F14B" w:rsidR="00526913" w:rsidRDefault="00526913" w:rsidP="1C2F08F2">
            <w:pPr>
              <w:spacing w:line="259" w:lineRule="auto"/>
            </w:pPr>
            <w:r>
              <w:t>Wie viel Ampere habe ich, wenn ich eine Spannung von 224Volt habe und einen Widerstand von 8 Ohm.</w:t>
            </w:r>
          </w:p>
          <w:p w14:paraId="70DC5924" w14:textId="632FDFD5" w:rsidR="00526913" w:rsidRDefault="00526913" w:rsidP="1C2F08F2">
            <w:pPr>
              <w:spacing w:line="259" w:lineRule="auto"/>
            </w:pPr>
            <w:r>
              <w:t>Lösung: 28 Ampere.</w:t>
            </w:r>
          </w:p>
        </w:tc>
      </w:tr>
      <w:tr w:rsidR="00526913" w14:paraId="0AEDF88D" w14:textId="77777777" w:rsidTr="00526913">
        <w:tc>
          <w:tcPr>
            <w:tcW w:w="2263" w:type="dxa"/>
          </w:tcPr>
          <w:p w14:paraId="1DD2AF80" w14:textId="5E16F23A" w:rsidR="00526913" w:rsidRDefault="00526913" w:rsidP="1C2F08F2">
            <w:pPr>
              <w:rPr>
                <w:rFonts w:ascii="Calibri" w:eastAsia="Calibri" w:hAnsi="Calibri" w:cs="Calibri"/>
                <w:sz w:val="18"/>
                <w:szCs w:val="18"/>
              </w:rPr>
            </w:pPr>
            <w:r w:rsidRPr="1C2F08F2">
              <w:rPr>
                <w:sz w:val="20"/>
                <w:szCs w:val="20"/>
              </w:rPr>
              <w:t>Konstrukteure</w:t>
            </w:r>
            <w:r w:rsidR="004B24C2">
              <w:rPr>
                <w:sz w:val="20"/>
                <w:szCs w:val="20"/>
              </w:rPr>
              <w:fldChar w:fldCharType="begin"/>
            </w:r>
            <w:r w:rsidR="004B24C2">
              <w:instrText xml:space="preserve"> XE "</w:instrText>
            </w:r>
            <w:r w:rsidR="004B24C2" w:rsidRPr="000A2516">
              <w:rPr>
                <w:sz w:val="20"/>
                <w:szCs w:val="20"/>
              </w:rPr>
              <w:instrText>Konstrukteure</w:instrText>
            </w:r>
            <w:r w:rsidR="004B24C2">
              <w:instrText xml:space="preserve">" </w:instrText>
            </w:r>
            <w:r w:rsidR="004B24C2">
              <w:rPr>
                <w:sz w:val="20"/>
                <w:szCs w:val="20"/>
              </w:rPr>
              <w:fldChar w:fldCharType="end"/>
            </w:r>
          </w:p>
        </w:tc>
        <w:tc>
          <w:tcPr>
            <w:tcW w:w="6946" w:type="dxa"/>
          </w:tcPr>
          <w:p w14:paraId="1ABF7B47" w14:textId="583896F0" w:rsidR="00526913" w:rsidRDefault="00526913" w:rsidP="1C2F08F2">
            <w:r>
              <w:t xml:space="preserve">Interaktion mit einer Weiterleitung zur Seite (URL) mit klick. </w:t>
            </w:r>
          </w:p>
          <w:p w14:paraId="3171E2E0" w14:textId="4C712EFF" w:rsidR="00526913" w:rsidRDefault="00526913" w:rsidP="1C2F08F2">
            <w:r>
              <w:t>Dies wird auf der Seite angezeigt:</w:t>
            </w:r>
          </w:p>
          <w:p w14:paraId="7026CCB9" w14:textId="5D5BC97D" w:rsidR="00526913" w:rsidRDefault="00526913" w:rsidP="1C2F08F2">
            <w:pPr>
              <w:rPr>
                <w:i/>
                <w:iCs/>
                <w:u w:val="single"/>
              </w:rPr>
            </w:pPr>
            <w:r w:rsidRPr="1C2F08F2">
              <w:rPr>
                <w:i/>
                <w:iCs/>
                <w:u w:val="single"/>
              </w:rPr>
              <w:t>Löse folgende Aufgaben...</w:t>
            </w:r>
          </w:p>
          <w:p w14:paraId="00B9BFDB" w14:textId="76B65D7F" w:rsidR="00526913" w:rsidRDefault="00E8050D" w:rsidP="1C2F08F2">
            <w:pPr>
              <w:spacing w:line="259" w:lineRule="auto"/>
            </w:pPr>
            <w:r>
              <w:t>Konstruktion</w:t>
            </w:r>
            <w:r w:rsidR="00526913">
              <w:t>/Geometrieaufgaben</w:t>
            </w:r>
          </w:p>
          <w:p w14:paraId="34EE2A13" w14:textId="200A5412" w:rsidR="00526913" w:rsidRDefault="00526913" w:rsidP="1C2F08F2">
            <w:pPr>
              <w:spacing w:line="259" w:lineRule="auto"/>
            </w:pPr>
          </w:p>
          <w:p w14:paraId="291D6C3B" w14:textId="603EB46B" w:rsidR="00526913" w:rsidRDefault="00526913" w:rsidP="1C2F08F2">
            <w:pPr>
              <w:spacing w:line="259" w:lineRule="auto"/>
            </w:pPr>
            <w:r>
              <w:t>Gleichschenkliges Dreieck mit dem oberen Winkel Gamma= 68. Fragestellung? Wie gross sind die anderen Winkel? Antwort: 56</w:t>
            </w:r>
          </w:p>
          <w:p w14:paraId="3B53F708" w14:textId="654A3F98" w:rsidR="00526913" w:rsidRDefault="00526913" w:rsidP="1C2F08F2">
            <w:pPr>
              <w:spacing w:line="259" w:lineRule="auto"/>
            </w:pPr>
          </w:p>
          <w:p w14:paraId="1E8590F2" w14:textId="28232AD8" w:rsidR="00526913" w:rsidRDefault="00526913" w:rsidP="1C2F08F2">
            <w:pPr>
              <w:spacing w:line="259" w:lineRule="auto"/>
            </w:pPr>
            <w:r>
              <w:t>Für die schlauen unter euch</w:t>
            </w:r>
          </w:p>
          <w:p w14:paraId="339A3169" w14:textId="60901A86" w:rsidR="00526913" w:rsidRDefault="00526913" w:rsidP="1C2F08F2">
            <w:pPr>
              <w:spacing w:line="259" w:lineRule="auto"/>
            </w:pPr>
            <w:r>
              <w:t>Volumen:</w:t>
            </w:r>
          </w:p>
          <w:p w14:paraId="7FA15971" w14:textId="09953849" w:rsidR="00526913" w:rsidRDefault="00526913" w:rsidP="1C2F08F2">
            <w:pPr>
              <w:spacing w:line="259" w:lineRule="auto"/>
            </w:pPr>
            <w:r>
              <w:t>Wir haben eine Pyramide mit der Seitenlänge a=14 und der Höhe h=16.</w:t>
            </w:r>
          </w:p>
          <w:p w14:paraId="1014D527" w14:textId="546C5CEB" w:rsidR="00526913" w:rsidRDefault="00526913" w:rsidP="1C2F08F2">
            <w:pPr>
              <w:spacing w:line="259" w:lineRule="auto"/>
            </w:pPr>
            <w:r>
              <w:t>Berechnen sie s, die Höhe ha und die Oberfläche der ganzen Pyramide.</w:t>
            </w:r>
          </w:p>
          <w:p w14:paraId="581B0D81" w14:textId="37EEAB00" w:rsidR="00526913" w:rsidRDefault="00526913" w:rsidP="777E520D">
            <w:pPr>
              <w:spacing w:line="259" w:lineRule="auto"/>
              <w:rPr>
                <w:color w:val="00B050"/>
              </w:rPr>
            </w:pPr>
            <w:r w:rsidRPr="777E520D">
              <w:rPr>
                <w:color w:val="00B050"/>
              </w:rPr>
              <w:t>S= 18.815</w:t>
            </w:r>
          </w:p>
          <w:p w14:paraId="1A6189EB" w14:textId="753C5648" w:rsidR="00526913" w:rsidRDefault="00526913" w:rsidP="777E520D">
            <w:pPr>
              <w:spacing w:line="259" w:lineRule="auto"/>
              <w:rPr>
                <w:color w:val="00B050"/>
              </w:rPr>
            </w:pPr>
            <w:r w:rsidRPr="777E520D">
              <w:rPr>
                <w:color w:val="00B050"/>
              </w:rPr>
              <w:lastRenderedPageBreak/>
              <w:t>Höhe ha= 17.464</w:t>
            </w:r>
          </w:p>
          <w:p w14:paraId="52C88F7B" w14:textId="59C94C46" w:rsidR="00526913" w:rsidRDefault="00526913" w:rsidP="777E520D">
            <w:pPr>
              <w:spacing w:line="259" w:lineRule="auto"/>
              <w:rPr>
                <w:color w:val="00B050"/>
              </w:rPr>
            </w:pPr>
            <w:r w:rsidRPr="777E520D">
              <w:rPr>
                <w:color w:val="00B050"/>
              </w:rPr>
              <w:t>Oberfläche= 440.499</w:t>
            </w:r>
          </w:p>
        </w:tc>
      </w:tr>
      <w:tr w:rsidR="00526913" w14:paraId="21B52AFD" w14:textId="77777777" w:rsidTr="00526913">
        <w:tc>
          <w:tcPr>
            <w:tcW w:w="2263" w:type="dxa"/>
          </w:tcPr>
          <w:p w14:paraId="56FCF4F8" w14:textId="034EF21B" w:rsidR="00526913" w:rsidRDefault="00DE08DF" w:rsidP="1C2F08F2">
            <w:pPr>
              <w:rPr>
                <w:rFonts w:ascii="Calibri" w:eastAsia="Calibri" w:hAnsi="Calibri" w:cs="Calibri"/>
                <w:sz w:val="18"/>
                <w:szCs w:val="18"/>
              </w:rPr>
            </w:pPr>
            <w:r>
              <w:rPr>
                <w:sz w:val="20"/>
                <w:szCs w:val="20"/>
              </w:rPr>
              <w:lastRenderedPageBreak/>
              <w:t>Kunststofftechnologe</w:t>
            </w:r>
          </w:p>
        </w:tc>
        <w:tc>
          <w:tcPr>
            <w:tcW w:w="6946" w:type="dxa"/>
          </w:tcPr>
          <w:p w14:paraId="1E9542B9" w14:textId="678660E3" w:rsidR="00526913" w:rsidRDefault="00526913" w:rsidP="1C2F08F2">
            <w:r>
              <w:t>Welches der folgenden Begriffe ist kein Kunststoff:</w:t>
            </w:r>
          </w:p>
          <w:p w14:paraId="7B81E3B2" w14:textId="6745ADE6" w:rsidR="00526913" w:rsidRDefault="00526913" w:rsidP="1C2F08F2">
            <w:pPr>
              <w:pStyle w:val="Listenabsatz"/>
              <w:numPr>
                <w:ilvl w:val="0"/>
                <w:numId w:val="1"/>
              </w:numPr>
              <w:rPr>
                <w:rFonts w:asciiTheme="minorHAnsi" w:eastAsiaTheme="minorEastAsia" w:hAnsiTheme="minorHAnsi"/>
              </w:rPr>
            </w:pPr>
            <w:r w:rsidRPr="1C2F08F2">
              <w:rPr>
                <w:rFonts w:eastAsia="Arial" w:cs="Arial"/>
                <w:color w:val="222222"/>
                <w:sz w:val="24"/>
                <w:szCs w:val="24"/>
              </w:rPr>
              <w:t>Polyethylen</w:t>
            </w:r>
          </w:p>
          <w:p w14:paraId="51BA0F41" w14:textId="0C15FB38" w:rsidR="00526913" w:rsidRDefault="00526913" w:rsidP="1C2F08F2">
            <w:pPr>
              <w:pStyle w:val="Listenabsatz"/>
              <w:numPr>
                <w:ilvl w:val="0"/>
                <w:numId w:val="1"/>
              </w:numPr>
              <w:rPr>
                <w:rFonts w:asciiTheme="minorHAnsi" w:eastAsiaTheme="minorEastAsia" w:hAnsiTheme="minorHAnsi"/>
                <w:color w:val="222222"/>
                <w:sz w:val="24"/>
                <w:szCs w:val="24"/>
              </w:rPr>
            </w:pPr>
            <w:r w:rsidRPr="1C2F08F2">
              <w:rPr>
                <w:rFonts w:eastAsia="Arial" w:cs="Arial"/>
                <w:color w:val="222222"/>
                <w:sz w:val="24"/>
                <w:szCs w:val="24"/>
              </w:rPr>
              <w:t>Polystyrol</w:t>
            </w:r>
          </w:p>
          <w:p w14:paraId="581588F3" w14:textId="30E90354" w:rsidR="00526913" w:rsidRDefault="00526913" w:rsidP="1C2F08F2">
            <w:pPr>
              <w:pStyle w:val="Listenabsatz"/>
              <w:numPr>
                <w:ilvl w:val="0"/>
                <w:numId w:val="1"/>
              </w:numPr>
              <w:rPr>
                <w:rFonts w:asciiTheme="minorHAnsi" w:eastAsiaTheme="minorEastAsia" w:hAnsiTheme="minorHAnsi"/>
                <w:color w:val="00B050"/>
                <w:sz w:val="24"/>
                <w:szCs w:val="24"/>
              </w:rPr>
            </w:pPr>
            <w:r w:rsidRPr="1C2F08F2">
              <w:rPr>
                <w:rFonts w:eastAsia="Arial" w:cs="Arial"/>
                <w:color w:val="00B050"/>
                <w:sz w:val="24"/>
                <w:szCs w:val="24"/>
              </w:rPr>
              <w:t>Polyurethane</w:t>
            </w:r>
          </w:p>
          <w:p w14:paraId="61ECD00E" w14:textId="3AB9C899" w:rsidR="00526913" w:rsidRDefault="00526913" w:rsidP="1C2F08F2">
            <w:pPr>
              <w:pStyle w:val="Listenabsatz"/>
              <w:numPr>
                <w:ilvl w:val="0"/>
                <w:numId w:val="1"/>
              </w:numPr>
              <w:rPr>
                <w:rFonts w:asciiTheme="minorHAnsi" w:eastAsiaTheme="minorEastAsia" w:hAnsiTheme="minorHAnsi"/>
                <w:color w:val="222222"/>
                <w:sz w:val="24"/>
                <w:szCs w:val="24"/>
              </w:rPr>
            </w:pPr>
            <w:r w:rsidRPr="1C2F08F2">
              <w:rPr>
                <w:rFonts w:eastAsia="Arial" w:cs="Arial"/>
                <w:color w:val="222222"/>
              </w:rPr>
              <w:t>Polypropylen</w:t>
            </w:r>
          </w:p>
        </w:tc>
      </w:tr>
      <w:tr w:rsidR="00526913" w14:paraId="6D00946E" w14:textId="77777777" w:rsidTr="00526913">
        <w:tc>
          <w:tcPr>
            <w:tcW w:w="2263" w:type="dxa"/>
          </w:tcPr>
          <w:p w14:paraId="21CA1F92" w14:textId="7A9DD50A" w:rsidR="00526913" w:rsidRDefault="00526913" w:rsidP="1C2F08F2">
            <w:pPr>
              <w:rPr>
                <w:rFonts w:ascii="Calibri" w:eastAsia="Calibri" w:hAnsi="Calibri" w:cs="Calibri"/>
                <w:sz w:val="18"/>
                <w:szCs w:val="18"/>
              </w:rPr>
            </w:pPr>
            <w:r w:rsidRPr="1C2F08F2">
              <w:rPr>
                <w:sz w:val="20"/>
                <w:szCs w:val="20"/>
              </w:rPr>
              <w:t>Informatiker</w:t>
            </w:r>
            <w:r w:rsidR="004B24C2">
              <w:rPr>
                <w:sz w:val="20"/>
                <w:szCs w:val="20"/>
              </w:rPr>
              <w:fldChar w:fldCharType="begin"/>
            </w:r>
            <w:r w:rsidR="004B24C2">
              <w:instrText xml:space="preserve"> XE "</w:instrText>
            </w:r>
            <w:r w:rsidR="004B24C2" w:rsidRPr="007B0AE6">
              <w:rPr>
                <w:sz w:val="20"/>
                <w:szCs w:val="20"/>
              </w:rPr>
              <w:instrText>Informatiker</w:instrText>
            </w:r>
            <w:r w:rsidR="004B24C2">
              <w:instrText xml:space="preserve">" </w:instrText>
            </w:r>
            <w:r w:rsidR="004B24C2">
              <w:rPr>
                <w:sz w:val="20"/>
                <w:szCs w:val="20"/>
              </w:rPr>
              <w:fldChar w:fldCharType="end"/>
            </w:r>
          </w:p>
        </w:tc>
        <w:tc>
          <w:tcPr>
            <w:tcW w:w="6946" w:type="dxa"/>
          </w:tcPr>
          <w:p w14:paraId="52F40075" w14:textId="0CEFB17E" w:rsidR="00526913" w:rsidRDefault="00526913" w:rsidP="1C2F08F2">
            <w:r>
              <w:t>Computerteile</w:t>
            </w:r>
            <w:r w:rsidR="0046762E">
              <w:fldChar w:fldCharType="begin"/>
            </w:r>
            <w:r w:rsidR="0046762E">
              <w:instrText xml:space="preserve"> XE "</w:instrText>
            </w:r>
            <w:r w:rsidR="0046762E" w:rsidRPr="00E758C0">
              <w:instrText>Computerteile</w:instrText>
            </w:r>
            <w:r w:rsidR="0046762E">
              <w:instrText xml:space="preserve">" </w:instrText>
            </w:r>
            <w:r w:rsidR="0046762E">
              <w:fldChar w:fldCharType="end"/>
            </w:r>
            <w:r>
              <w:t xml:space="preserve"> Auftrag:</w:t>
            </w:r>
          </w:p>
          <w:p w14:paraId="621D1C6C" w14:textId="12619C1D" w:rsidR="00293FF3" w:rsidRDefault="00293FF3" w:rsidP="1C2F08F2">
            <w:r>
              <w:t>Die Teilnehmer müssen sich drei Bilder</w:t>
            </w:r>
            <w:r w:rsidR="0046762E">
              <w:fldChar w:fldCharType="begin"/>
            </w:r>
            <w:r w:rsidR="0046762E">
              <w:instrText xml:space="preserve"> XE "</w:instrText>
            </w:r>
            <w:r w:rsidR="0046762E" w:rsidRPr="00BD3354">
              <w:rPr>
                <w:sz w:val="20"/>
                <w:szCs w:val="20"/>
              </w:rPr>
              <w:instrText>Bilder</w:instrText>
            </w:r>
            <w:r w:rsidR="0046762E">
              <w:instrText xml:space="preserve">" </w:instrText>
            </w:r>
            <w:r w:rsidR="0046762E">
              <w:fldChar w:fldCharType="end"/>
            </w:r>
            <w:r>
              <w:t xml:space="preserve"> ansehen mit einem Mainboard und§</w:t>
            </w:r>
          </w:p>
          <w:p w14:paraId="6029903C" w14:textId="3BBB3F19" w:rsidR="00526913" w:rsidRDefault="00526913" w:rsidP="1C2F08F2"/>
        </w:tc>
      </w:tr>
      <w:tr w:rsidR="00526913" w14:paraId="32934D50" w14:textId="77777777" w:rsidTr="00526913">
        <w:tc>
          <w:tcPr>
            <w:tcW w:w="2263" w:type="dxa"/>
          </w:tcPr>
          <w:p w14:paraId="31109BD8" w14:textId="2372C5BA" w:rsidR="00526913" w:rsidRDefault="00526913" w:rsidP="1C2F08F2">
            <w:pPr>
              <w:rPr>
                <w:rFonts w:ascii="Calibri" w:eastAsia="Calibri" w:hAnsi="Calibri" w:cs="Calibri"/>
                <w:sz w:val="18"/>
                <w:szCs w:val="18"/>
              </w:rPr>
            </w:pPr>
            <w:proofErr w:type="spellStart"/>
            <w:r w:rsidRPr="1C2F08F2">
              <w:rPr>
                <w:sz w:val="20"/>
                <w:szCs w:val="20"/>
              </w:rPr>
              <w:t>Mediamatiker</w:t>
            </w:r>
            <w:proofErr w:type="spellEnd"/>
            <w:r w:rsidR="004B24C2">
              <w:rPr>
                <w:sz w:val="20"/>
                <w:szCs w:val="20"/>
              </w:rPr>
              <w:fldChar w:fldCharType="begin"/>
            </w:r>
            <w:r w:rsidR="004B24C2">
              <w:instrText xml:space="preserve"> XE "</w:instrText>
            </w:r>
            <w:r w:rsidR="004B24C2" w:rsidRPr="00845DB2">
              <w:rPr>
                <w:sz w:val="20"/>
                <w:szCs w:val="20"/>
              </w:rPr>
              <w:instrText>Mediamatiker</w:instrText>
            </w:r>
            <w:r w:rsidR="004B24C2">
              <w:instrText xml:space="preserve">" </w:instrText>
            </w:r>
            <w:r w:rsidR="004B24C2">
              <w:rPr>
                <w:sz w:val="20"/>
                <w:szCs w:val="20"/>
              </w:rPr>
              <w:fldChar w:fldCharType="end"/>
            </w:r>
          </w:p>
        </w:tc>
        <w:tc>
          <w:tcPr>
            <w:tcW w:w="6946" w:type="dxa"/>
          </w:tcPr>
          <w:p w14:paraId="10E345AF" w14:textId="7CD06456" w:rsidR="00526913" w:rsidRDefault="00526913" w:rsidP="1C2F08F2">
            <w:r>
              <w:t>Erstellen eines Zeitplans mit mehreren Meetings. Das Ziel ist es einen schönen passenden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t xml:space="preserve">, welcher alle Anforderungen erfüllt zu erstellen. Jeder Termin bekommt eine Zahl oder Buchstaben, die man anschliessend in die Lösung schreiben kann. </w:t>
            </w:r>
          </w:p>
        </w:tc>
      </w:tr>
      <w:tr w:rsidR="00526913" w14:paraId="52961722" w14:textId="77777777" w:rsidTr="00526913">
        <w:tc>
          <w:tcPr>
            <w:tcW w:w="2263" w:type="dxa"/>
          </w:tcPr>
          <w:p w14:paraId="20BBDAC7" w14:textId="5A754F56" w:rsidR="00526913" w:rsidRDefault="00526913" w:rsidP="1C2F08F2">
            <w:pPr>
              <w:rPr>
                <w:sz w:val="20"/>
                <w:szCs w:val="20"/>
              </w:rPr>
            </w:pPr>
            <w:r w:rsidRPr="1C2F08F2">
              <w:rPr>
                <w:sz w:val="20"/>
                <w:szCs w:val="20"/>
              </w:rPr>
              <w:t>KV</w:t>
            </w:r>
            <w:r w:rsidR="004B24C2">
              <w:rPr>
                <w:sz w:val="20"/>
                <w:szCs w:val="20"/>
              </w:rPr>
              <w:fldChar w:fldCharType="begin"/>
            </w:r>
            <w:r w:rsidR="004B24C2">
              <w:instrText xml:space="preserve"> XE "</w:instrText>
            </w:r>
            <w:r w:rsidR="004B24C2" w:rsidRPr="00DF6276">
              <w:rPr>
                <w:sz w:val="20"/>
                <w:szCs w:val="20"/>
              </w:rPr>
              <w:instrText>KV</w:instrText>
            </w:r>
            <w:r w:rsidR="004B24C2">
              <w:instrText xml:space="preserve">" </w:instrText>
            </w:r>
            <w:r w:rsidR="004B24C2">
              <w:rPr>
                <w:sz w:val="20"/>
                <w:szCs w:val="20"/>
              </w:rPr>
              <w:fldChar w:fldCharType="end"/>
            </w:r>
          </w:p>
        </w:tc>
        <w:tc>
          <w:tcPr>
            <w:tcW w:w="6946" w:type="dxa"/>
          </w:tcPr>
          <w:p w14:paraId="7F041105" w14:textId="2FBC217D" w:rsidR="00526913" w:rsidRDefault="00526913" w:rsidP="1C2F08F2">
            <w:r>
              <w:t>Aufgabe mit einer Zinsrechnung vielleicht Aktive/Passive und einem Konto mit Geld darauf.</w:t>
            </w:r>
          </w:p>
          <w:p w14:paraId="373EE65E" w14:textId="6F34AF07" w:rsidR="00526913" w:rsidRDefault="00526913" w:rsidP="1C2F08F2"/>
          <w:p w14:paraId="4D8D2D9A" w14:textId="402AA6EF" w:rsidR="00526913" w:rsidRDefault="00526913" w:rsidP="1C2F08F2">
            <w:r>
              <w:t>Auf meinem Konto befinden sich 40’000 CHF. Nun will ich mir ein VW Golf R kaufen. Dieser kostet 55’000 CHF. Ich zahle als Erstzahlung 30’000 CHF. Den Rest zahle ich Monatlich wieder zurück. Ich zahle jeden Monat 500 CHF. Im Jahr 6000. Dieses Geld wir mit 3.25% auch noch verzinst.</w:t>
            </w:r>
          </w:p>
          <w:p w14:paraId="50CC8CAF" w14:textId="370B4220" w:rsidR="00526913" w:rsidRDefault="00526913" w:rsidP="1C2F08F2">
            <w:r>
              <w:t>Wie viel habe ich noch auf meinem Konto nach einem Jahr?</w:t>
            </w:r>
          </w:p>
          <w:p w14:paraId="48DB073E" w14:textId="5E2A7D26" w:rsidR="00526913" w:rsidRDefault="00526913" w:rsidP="1C2F08F2">
            <w:r>
              <w:t>Lösung: 3805.</w:t>
            </w:r>
          </w:p>
        </w:tc>
      </w:tr>
      <w:tr w:rsidR="00526913" w14:paraId="19FFAB71" w14:textId="77777777" w:rsidTr="00526913">
        <w:tc>
          <w:tcPr>
            <w:tcW w:w="2263" w:type="dxa"/>
          </w:tcPr>
          <w:p w14:paraId="590A1663" w14:textId="63EF5CBC" w:rsidR="00526913" w:rsidRDefault="00526913" w:rsidP="1C2F08F2">
            <w:pPr>
              <w:rPr>
                <w:sz w:val="20"/>
                <w:szCs w:val="20"/>
              </w:rPr>
            </w:pPr>
            <w:r w:rsidRPr="1C2F08F2">
              <w:rPr>
                <w:sz w:val="20"/>
                <w:szCs w:val="20"/>
              </w:rPr>
              <w:t>Administration</w:t>
            </w:r>
            <w:r w:rsidR="00DE08DF">
              <w:rPr>
                <w:sz w:val="20"/>
                <w:szCs w:val="20"/>
              </w:rPr>
              <w:fldChar w:fldCharType="begin"/>
            </w:r>
            <w:r w:rsidR="00DE08DF">
              <w:instrText xml:space="preserve"> XE "</w:instrText>
            </w:r>
            <w:r w:rsidR="00DE08DF" w:rsidRPr="00F14965">
              <w:rPr>
                <w:sz w:val="20"/>
                <w:szCs w:val="20"/>
              </w:rPr>
              <w:instrText>Administration</w:instrText>
            </w:r>
            <w:r w:rsidR="00DE08DF">
              <w:instrText xml:space="preserve">" </w:instrText>
            </w:r>
            <w:r w:rsidR="00DE08DF">
              <w:rPr>
                <w:sz w:val="20"/>
                <w:szCs w:val="20"/>
              </w:rPr>
              <w:fldChar w:fldCharType="end"/>
            </w:r>
          </w:p>
        </w:tc>
        <w:tc>
          <w:tcPr>
            <w:tcW w:w="6946" w:type="dxa"/>
          </w:tcPr>
          <w:p w14:paraId="5330C984" w14:textId="32CA400F" w:rsidR="00526913" w:rsidRDefault="00526913" w:rsidP="1C2F08F2">
            <w:r>
              <w:t>Du hast alles geschafft, hole nun deine Belohnung hier bei der Administration</w:t>
            </w:r>
            <w:r w:rsidR="00DE08DF">
              <w:fldChar w:fldCharType="begin"/>
            </w:r>
            <w:r w:rsidR="00DE08DF">
              <w:instrText xml:space="preserve"> XE "</w:instrText>
            </w:r>
            <w:r w:rsidR="00DE08DF" w:rsidRPr="00F14965">
              <w:rPr>
                <w:sz w:val="20"/>
                <w:szCs w:val="20"/>
              </w:rPr>
              <w:instrText>Administration</w:instrText>
            </w:r>
            <w:r w:rsidR="00DE08DF">
              <w:instrText xml:space="preserve">" </w:instrText>
            </w:r>
            <w:r w:rsidR="00DE08DF">
              <w:fldChar w:fldCharType="end"/>
            </w:r>
            <w:r>
              <w:t xml:space="preserve"> ab.</w:t>
            </w:r>
          </w:p>
          <w:p w14:paraId="1680D838" w14:textId="6E39FE6F" w:rsidR="00526913" w:rsidRDefault="00526913" w:rsidP="1C2F08F2">
            <w:r>
              <w:t>!!!Du kannst dich HIER für einen der verschiedenen Berufe bewerben!!!</w:t>
            </w:r>
          </w:p>
        </w:tc>
      </w:tr>
    </w:tbl>
    <w:p w14:paraId="4EF6CD5A" w14:textId="7369EC4C" w:rsidR="0073710B" w:rsidRDefault="0073710B" w:rsidP="0073710B">
      <w:pPr>
        <w:pStyle w:val="berschrift2"/>
      </w:pPr>
      <w:bookmarkStart w:id="124" w:name="_Toc37051476"/>
      <w:bookmarkStart w:id="125" w:name="_Toc37053049"/>
      <w:bookmarkStart w:id="126" w:name="_Toc37053305"/>
      <w:bookmarkStart w:id="127" w:name="_Toc40881906"/>
      <w:bookmarkStart w:id="128" w:name="_Toc37051471"/>
      <w:bookmarkStart w:id="129" w:name="_Toc37053044"/>
      <w:bookmarkStart w:id="130" w:name="_Toc37053300"/>
      <w:r>
        <w:t>AR-Marker</w:t>
      </w:r>
      <w:bookmarkEnd w:id="124"/>
      <w:bookmarkEnd w:id="125"/>
      <w:bookmarkEnd w:id="126"/>
      <w:bookmarkEnd w:id="127"/>
      <w:r w:rsidR="004B24C2">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fldChar w:fldCharType="end"/>
      </w:r>
    </w:p>
    <w:p w14:paraId="708F0F8A" w14:textId="53BAF632" w:rsidR="00526913" w:rsidRPr="00526913" w:rsidRDefault="00526913" w:rsidP="00526913">
      <w:r>
        <w:t>Es gibt AR-Marker</w:t>
      </w:r>
      <w:r w:rsidR="004B24C2">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fldChar w:fldCharType="end"/>
      </w:r>
      <w:r>
        <w:t>, die einen QR-Code</w:t>
      </w:r>
      <w:r w:rsidR="00DE08DF">
        <w:fldChar w:fldCharType="begin"/>
      </w:r>
      <w:r w:rsidR="00DE08DF">
        <w:instrText xml:space="preserve"> XE "</w:instrText>
      </w:r>
      <w:r w:rsidR="00DE08DF" w:rsidRPr="0049085B">
        <w:instrText>QR-Code</w:instrText>
      </w:r>
      <w:r w:rsidR="00DE08DF">
        <w:instrText xml:space="preserve">" </w:instrText>
      </w:r>
      <w:r w:rsidR="00DE08DF">
        <w:fldChar w:fldCharType="end"/>
      </w:r>
      <w:r>
        <w:t xml:space="preserve"> beinhaltet, sowie auch </w:t>
      </w:r>
      <w:proofErr w:type="spellStart"/>
      <w:r>
        <w:t>Augmented</w:t>
      </w:r>
      <w:proofErr w:type="spellEnd"/>
      <w:r>
        <w:t xml:space="preserve"> Reality. Diese lassen sich mit AR.JS erstellen. Mit dem QR-Code wird man zur Webseite geleitet, danach kann man den Code erneut scannen und so dann den AR-Inhalt abrufen. Es braucht also keine App und Festlegung von Berechtigungen. Alles kann direkt mit dem Browser gemacht werden. Man braucht natürlich eine Kamera.</w:t>
      </w:r>
    </w:p>
    <w:p w14:paraId="14D5F5E9" w14:textId="77777777" w:rsidR="0073710B" w:rsidRDefault="0073710B" w:rsidP="0073710B">
      <w:pPr>
        <w:pStyle w:val="berschrift3"/>
      </w:pPr>
      <w:bookmarkStart w:id="131" w:name="_Toc37051478"/>
      <w:bookmarkStart w:id="132" w:name="_Toc37053051"/>
      <w:bookmarkStart w:id="133" w:name="_Toc37053307"/>
      <w:bookmarkStart w:id="134" w:name="_Toc40881907"/>
      <w:r>
        <w:t>Standard Marker einfügen</w:t>
      </w:r>
      <w:bookmarkEnd w:id="131"/>
      <w:bookmarkEnd w:id="132"/>
      <w:bookmarkEnd w:id="133"/>
      <w:bookmarkEnd w:id="134"/>
    </w:p>
    <w:p w14:paraId="6F47A723" w14:textId="44678D56" w:rsidR="0073710B" w:rsidRDefault="0073710B" w:rsidP="0073710B">
      <w:pPr>
        <w:spacing w:after="0" w:line="285" w:lineRule="atLeast"/>
      </w:pPr>
      <w:r>
        <w:t>Um jegliche Objekte oder Text oder sonstiges erscheinen zu lassen muss die Ka</w:t>
      </w:r>
      <w:r w:rsidR="00697F63">
        <w:t>mera bestimmte Bilder</w:t>
      </w:r>
      <w:r w:rsidR="0046762E">
        <w:fldChar w:fldCharType="begin"/>
      </w:r>
      <w:r w:rsidR="0046762E">
        <w:instrText xml:space="preserve"> XE "</w:instrText>
      </w:r>
      <w:r w:rsidR="0046762E" w:rsidRPr="00BD3354">
        <w:rPr>
          <w:sz w:val="20"/>
          <w:szCs w:val="20"/>
        </w:rPr>
        <w:instrText>Bilder</w:instrText>
      </w:r>
      <w:r w:rsidR="0046762E">
        <w:instrText xml:space="preserve">" </w:instrText>
      </w:r>
      <w:r w:rsidR="0046762E">
        <w:fldChar w:fldCharType="end"/>
      </w:r>
      <w:r w:rsidR="00697F63">
        <w:t xml:space="preserve"> oder AR-Marker</w:t>
      </w:r>
      <w:r w:rsidR="004B24C2">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fldChar w:fldCharType="end"/>
      </w:r>
      <w:r>
        <w:t xml:space="preserve"> erkennen. Um diese einzufügen benötigt man folgenden Code:</w:t>
      </w:r>
    </w:p>
    <w:p w14:paraId="0019A198" w14:textId="3B024A3C" w:rsidR="0073710B" w:rsidRDefault="0073710B" w:rsidP="0073710B">
      <w:pPr>
        <w:pStyle w:val="Beschriftung"/>
        <w:keepNext/>
      </w:pPr>
      <w:bookmarkStart w:id="135" w:name="_Toc40877738"/>
      <w:r>
        <w:lastRenderedPageBreak/>
        <w:t xml:space="preserve">Tabelle </w:t>
      </w:r>
      <w:r w:rsidR="006C6C1D">
        <w:fldChar w:fldCharType="begin"/>
      </w:r>
      <w:r w:rsidR="006C6C1D">
        <w:instrText xml:space="preserve"> SEQ Tabelle \* ARABIC </w:instrText>
      </w:r>
      <w:r w:rsidR="006C6C1D">
        <w:fldChar w:fldCharType="separate"/>
      </w:r>
      <w:r w:rsidR="00304589">
        <w:rPr>
          <w:noProof/>
        </w:rPr>
        <w:t>45</w:t>
      </w:r>
      <w:r w:rsidR="006C6C1D">
        <w:rPr>
          <w:noProof/>
        </w:rPr>
        <w:fldChar w:fldCharType="end"/>
      </w:r>
      <w:r>
        <w:t>: Standard Marker einbinden</w:t>
      </w:r>
      <w:bookmarkEnd w:id="135"/>
    </w:p>
    <w:tbl>
      <w:tblPr>
        <w:tblStyle w:val="Tabellenraster"/>
        <w:tblW w:w="9072" w:type="dxa"/>
        <w:tblLayout w:type="fixed"/>
        <w:tblLook w:val="06A0" w:firstRow="1" w:lastRow="0" w:firstColumn="1" w:lastColumn="0" w:noHBand="1" w:noVBand="1"/>
      </w:tblPr>
      <w:tblGrid>
        <w:gridCol w:w="4536"/>
        <w:gridCol w:w="4536"/>
      </w:tblGrid>
      <w:tr w:rsidR="0073710B" w14:paraId="47A15D9C" w14:textId="77777777" w:rsidTr="0073710B">
        <w:trPr>
          <w:tblHeader/>
        </w:trPr>
        <w:tc>
          <w:tcPr>
            <w:tcW w:w="4536" w:type="dxa"/>
            <w:shd w:val="clear" w:color="auto" w:fill="D9D9D9" w:themeFill="background1" w:themeFillShade="D9"/>
          </w:tcPr>
          <w:p w14:paraId="7258F4C5" w14:textId="77777777" w:rsidR="0073710B" w:rsidRDefault="0073710B" w:rsidP="0073710B">
            <w:pPr>
              <w:rPr>
                <w:b/>
                <w:bCs/>
              </w:rPr>
            </w:pPr>
            <w:r w:rsidRPr="750EFABC">
              <w:rPr>
                <w:b/>
                <w:bCs/>
              </w:rPr>
              <w:t>Code</w:t>
            </w:r>
          </w:p>
        </w:tc>
        <w:tc>
          <w:tcPr>
            <w:tcW w:w="4536" w:type="dxa"/>
            <w:shd w:val="clear" w:color="auto" w:fill="D9D9D9" w:themeFill="background1" w:themeFillShade="D9"/>
          </w:tcPr>
          <w:p w14:paraId="59B31E61" w14:textId="77777777" w:rsidR="0073710B" w:rsidRDefault="0073710B" w:rsidP="0073710B">
            <w:pPr>
              <w:rPr>
                <w:b/>
                <w:bCs/>
              </w:rPr>
            </w:pPr>
            <w:r w:rsidRPr="750EFABC">
              <w:rPr>
                <w:b/>
                <w:bCs/>
              </w:rPr>
              <w:t>Beschreibung</w:t>
            </w:r>
          </w:p>
        </w:tc>
      </w:tr>
      <w:tr w:rsidR="0073710B" w14:paraId="240E8722" w14:textId="77777777" w:rsidTr="0073710B">
        <w:tc>
          <w:tcPr>
            <w:tcW w:w="4536" w:type="dxa"/>
          </w:tcPr>
          <w:p w14:paraId="1490F281" w14:textId="77777777" w:rsidR="0073710B" w:rsidRDefault="0073710B" w:rsidP="0073710B">
            <w:r w:rsidRPr="750EFABC">
              <w:rPr>
                <w:rFonts w:ascii="Consolas" w:eastAsia="Consolas" w:hAnsi="Consolas" w:cs="Consolas"/>
              </w:rPr>
              <w:t>&lt;a-marker </w:t>
            </w:r>
            <w:proofErr w:type="spellStart"/>
            <w:r w:rsidRPr="750EFABC">
              <w:rPr>
                <w:rFonts w:ascii="Consolas" w:eastAsia="Consolas" w:hAnsi="Consolas" w:cs="Consolas"/>
              </w:rPr>
              <w:t>preset</w:t>
            </w:r>
            <w:proofErr w:type="spellEnd"/>
            <w:r w:rsidRPr="750EFABC">
              <w:rPr>
                <w:rFonts w:ascii="Consolas" w:eastAsia="Consolas" w:hAnsi="Consolas" w:cs="Consolas"/>
              </w:rPr>
              <w:t>="</w:t>
            </w:r>
            <w:proofErr w:type="spellStart"/>
            <w:r w:rsidRPr="750EFABC">
              <w:rPr>
                <w:rFonts w:ascii="Consolas" w:eastAsia="Consolas" w:hAnsi="Consolas" w:cs="Consolas"/>
              </w:rPr>
              <w:t>kanji</w:t>
            </w:r>
            <w:proofErr w:type="spellEnd"/>
            <w:r w:rsidRPr="750EFABC">
              <w:rPr>
                <w:rFonts w:ascii="Consolas" w:eastAsia="Consolas" w:hAnsi="Consolas" w:cs="Consolas"/>
              </w:rPr>
              <w:t>"&gt;</w:t>
            </w:r>
          </w:p>
        </w:tc>
        <w:tc>
          <w:tcPr>
            <w:tcW w:w="4536" w:type="dxa"/>
          </w:tcPr>
          <w:p w14:paraId="17B4079F" w14:textId="77777777" w:rsidR="0073710B" w:rsidRDefault="0073710B" w:rsidP="0073710B">
            <w:r>
              <w:rPr>
                <w:noProof/>
                <w:lang w:eastAsia="de-CH"/>
              </w:rPr>
              <w:drawing>
                <wp:anchor distT="0" distB="0" distL="114300" distR="114300" simplePos="0" relativeHeight="251662340" behindDoc="0" locked="0" layoutInCell="1" allowOverlap="1" wp14:anchorId="3A009513" wp14:editId="4363DDA2">
                  <wp:simplePos x="0" y="0"/>
                  <wp:positionH relativeFrom="column">
                    <wp:align>left</wp:align>
                  </wp:positionH>
                  <wp:positionV relativeFrom="paragraph">
                    <wp:posOffset>0</wp:posOffset>
                  </wp:positionV>
                  <wp:extent cx="2162175" cy="2176780"/>
                  <wp:effectExtent l="0" t="0" r="0" b="0"/>
                  <wp:wrapSquare wrapText="bothSides"/>
                  <wp:docPr id="1905689529" name="Grafik 190568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164122" cy="2178995"/>
                          </a:xfrm>
                          <a:prstGeom prst="rect">
                            <a:avLst/>
                          </a:prstGeom>
                        </pic:spPr>
                      </pic:pic>
                    </a:graphicData>
                  </a:graphic>
                  <wp14:sizeRelH relativeFrom="page">
                    <wp14:pctWidth>0</wp14:pctWidth>
                  </wp14:sizeRelH>
                  <wp14:sizeRelV relativeFrom="page">
                    <wp14:pctHeight>0</wp14:pctHeight>
                  </wp14:sizeRelV>
                </wp:anchor>
              </w:drawing>
            </w:r>
          </w:p>
          <w:p w14:paraId="7095208C" w14:textId="77777777" w:rsidR="0073710B" w:rsidRDefault="0073710B" w:rsidP="0073710B"/>
        </w:tc>
      </w:tr>
      <w:tr w:rsidR="0073710B" w14:paraId="02C5D6DF" w14:textId="77777777" w:rsidTr="0073710B">
        <w:tc>
          <w:tcPr>
            <w:tcW w:w="4536" w:type="dxa"/>
          </w:tcPr>
          <w:p w14:paraId="5C62E8F5" w14:textId="77777777" w:rsidR="0073710B" w:rsidRDefault="0073710B" w:rsidP="0073710B">
            <w:r w:rsidRPr="750EFABC">
              <w:rPr>
                <w:rFonts w:ascii="Consolas" w:eastAsia="Consolas" w:hAnsi="Consolas" w:cs="Consolas"/>
              </w:rPr>
              <w:t>&lt;a-marker </w:t>
            </w:r>
            <w:proofErr w:type="spellStart"/>
            <w:r w:rsidRPr="750EFABC">
              <w:rPr>
                <w:rFonts w:ascii="Consolas" w:eastAsia="Consolas" w:hAnsi="Consolas" w:cs="Consolas"/>
              </w:rPr>
              <w:t>preset</w:t>
            </w:r>
            <w:proofErr w:type="spellEnd"/>
            <w:r w:rsidRPr="750EFABC">
              <w:rPr>
                <w:rFonts w:ascii="Consolas" w:eastAsia="Consolas" w:hAnsi="Consolas" w:cs="Consolas"/>
              </w:rPr>
              <w:t>="</w:t>
            </w:r>
            <w:proofErr w:type="spellStart"/>
            <w:r w:rsidRPr="750EFABC">
              <w:rPr>
                <w:rFonts w:ascii="Consolas" w:eastAsia="Consolas" w:hAnsi="Consolas" w:cs="Consolas"/>
              </w:rPr>
              <w:t>hiro</w:t>
            </w:r>
            <w:proofErr w:type="spellEnd"/>
            <w:r w:rsidRPr="750EFABC">
              <w:rPr>
                <w:rFonts w:ascii="Consolas" w:eastAsia="Consolas" w:hAnsi="Consolas" w:cs="Consolas"/>
              </w:rPr>
              <w:t>"&gt;</w:t>
            </w:r>
          </w:p>
        </w:tc>
        <w:tc>
          <w:tcPr>
            <w:tcW w:w="4536" w:type="dxa"/>
          </w:tcPr>
          <w:p w14:paraId="598FF564" w14:textId="77777777" w:rsidR="0073710B" w:rsidRDefault="0073710B" w:rsidP="0073710B">
            <w:r>
              <w:rPr>
                <w:noProof/>
                <w:lang w:eastAsia="de-CH"/>
              </w:rPr>
              <w:drawing>
                <wp:anchor distT="0" distB="0" distL="114300" distR="114300" simplePos="0" relativeHeight="251663364" behindDoc="0" locked="0" layoutInCell="1" allowOverlap="1" wp14:anchorId="693A609F" wp14:editId="7F99AC9E">
                  <wp:simplePos x="0" y="0"/>
                  <wp:positionH relativeFrom="column">
                    <wp:align>left</wp:align>
                  </wp:positionH>
                  <wp:positionV relativeFrom="paragraph">
                    <wp:posOffset>0</wp:posOffset>
                  </wp:positionV>
                  <wp:extent cx="2162175" cy="2171700"/>
                  <wp:effectExtent l="0" t="0" r="0" b="0"/>
                  <wp:wrapSquare wrapText="bothSides"/>
                  <wp:docPr id="1374180230" name="Grafik 137418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162175" cy="2171700"/>
                          </a:xfrm>
                          <a:prstGeom prst="rect">
                            <a:avLst/>
                          </a:prstGeom>
                        </pic:spPr>
                      </pic:pic>
                    </a:graphicData>
                  </a:graphic>
                  <wp14:sizeRelH relativeFrom="page">
                    <wp14:pctWidth>0</wp14:pctWidth>
                  </wp14:sizeRelH>
                  <wp14:sizeRelV relativeFrom="page">
                    <wp14:pctHeight>0</wp14:pctHeight>
                  </wp14:sizeRelV>
                </wp:anchor>
              </w:drawing>
            </w:r>
          </w:p>
        </w:tc>
      </w:tr>
    </w:tbl>
    <w:p w14:paraId="0FA6B82B" w14:textId="77777777" w:rsidR="0073710B" w:rsidDel="006841BF" w:rsidRDefault="0073710B" w:rsidP="0073710B">
      <w:pPr>
        <w:pStyle w:val="berschrift3"/>
      </w:pPr>
      <w:bookmarkStart w:id="136" w:name="_Toc40881908"/>
      <w:r>
        <w:t>Unsere eigenen Marker</w:t>
      </w:r>
      <w:bookmarkEnd w:id="136"/>
    </w:p>
    <w:p w14:paraId="09F3F41C" w14:textId="2649B44D" w:rsidR="0073710B" w:rsidRDefault="0073710B" w:rsidP="0073710B">
      <w:r>
        <w:t>Dies sind unsere eigenen Marker</w:t>
      </w:r>
      <w:r w:rsidR="00836226">
        <w:t>.</w:t>
      </w:r>
    </w:p>
    <w:p w14:paraId="6EE88945" w14:textId="0FC472F0" w:rsidR="0073710B" w:rsidRDefault="0073710B" w:rsidP="0073710B">
      <w:pPr>
        <w:pStyle w:val="Beschriftung"/>
        <w:keepNext/>
      </w:pPr>
      <w:bookmarkStart w:id="137" w:name="_Toc40877739"/>
      <w:r>
        <w:t xml:space="preserve">Tabelle </w:t>
      </w:r>
      <w:r w:rsidR="006C6C1D">
        <w:fldChar w:fldCharType="begin"/>
      </w:r>
      <w:r w:rsidR="006C6C1D">
        <w:instrText xml:space="preserve"> SEQ Tabelle \* ARABIC </w:instrText>
      </w:r>
      <w:r w:rsidR="006C6C1D">
        <w:fldChar w:fldCharType="separate"/>
      </w:r>
      <w:r w:rsidR="00304589">
        <w:rPr>
          <w:noProof/>
        </w:rPr>
        <w:t>46</w:t>
      </w:r>
      <w:r w:rsidR="006C6C1D">
        <w:rPr>
          <w:noProof/>
        </w:rPr>
        <w:fldChar w:fldCharType="end"/>
      </w:r>
      <w:r>
        <w:t>: Unsere eigenen Marker</w:t>
      </w:r>
      <w:bookmarkEnd w:id="137"/>
    </w:p>
    <w:tbl>
      <w:tblPr>
        <w:tblStyle w:val="Tabellenraster"/>
        <w:tblW w:w="9072" w:type="dxa"/>
        <w:tblLayout w:type="fixed"/>
        <w:tblLook w:val="06A0" w:firstRow="1" w:lastRow="0" w:firstColumn="1" w:lastColumn="0" w:noHBand="1" w:noVBand="1"/>
      </w:tblPr>
      <w:tblGrid>
        <w:gridCol w:w="4536"/>
        <w:gridCol w:w="4536"/>
      </w:tblGrid>
      <w:tr w:rsidR="0073710B" w14:paraId="61821CD4" w14:textId="77777777" w:rsidTr="0073710B">
        <w:trPr>
          <w:tblHeader/>
        </w:trPr>
        <w:tc>
          <w:tcPr>
            <w:tcW w:w="9072" w:type="dxa"/>
            <w:gridSpan w:val="2"/>
            <w:shd w:val="clear" w:color="auto" w:fill="D9D9D9" w:themeFill="background1" w:themeFillShade="D9"/>
          </w:tcPr>
          <w:p w14:paraId="69E7179F" w14:textId="77777777" w:rsidR="0073710B" w:rsidRDefault="0073710B" w:rsidP="0073710B">
            <w:pPr>
              <w:spacing w:line="259" w:lineRule="auto"/>
              <w:rPr>
                <w:b/>
                <w:bCs/>
              </w:rPr>
            </w:pPr>
            <w:r w:rsidRPr="061CDDF6">
              <w:rPr>
                <w:b/>
                <w:bCs/>
              </w:rPr>
              <w:t>Bild</w:t>
            </w:r>
          </w:p>
        </w:tc>
      </w:tr>
      <w:tr w:rsidR="0073710B" w14:paraId="1DDA4D5B" w14:textId="77777777" w:rsidTr="0073710B">
        <w:tc>
          <w:tcPr>
            <w:tcW w:w="4536" w:type="dxa"/>
          </w:tcPr>
          <w:p w14:paraId="5798EAB3" w14:textId="77777777" w:rsidR="0073710B" w:rsidRDefault="0073710B" w:rsidP="0073710B">
            <w:r>
              <w:rPr>
                <w:noProof/>
                <w:lang w:eastAsia="de-CH"/>
              </w:rPr>
              <w:drawing>
                <wp:inline distT="0" distB="0" distL="0" distR="0" wp14:anchorId="1259BB24" wp14:editId="176D200F">
                  <wp:extent cx="2790825" cy="2790825"/>
                  <wp:effectExtent l="0" t="0" r="0" b="0"/>
                  <wp:docPr id="1637416717" name="Grafik 16374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c>
          <w:tcPr>
            <w:tcW w:w="4536" w:type="dxa"/>
          </w:tcPr>
          <w:p w14:paraId="2070AE45" w14:textId="77777777" w:rsidR="0073710B" w:rsidRDefault="0073710B" w:rsidP="0073710B">
            <w:r>
              <w:rPr>
                <w:noProof/>
                <w:lang w:eastAsia="de-CH"/>
              </w:rPr>
              <w:drawing>
                <wp:inline distT="0" distB="0" distL="0" distR="0" wp14:anchorId="507399F8" wp14:editId="7DE6939C">
                  <wp:extent cx="2790825" cy="2790825"/>
                  <wp:effectExtent l="0" t="0" r="0" b="0"/>
                  <wp:docPr id="753405683" name="Grafik 75340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r>
      <w:tr w:rsidR="0073710B" w14:paraId="5867A8FD" w14:textId="77777777" w:rsidTr="0073710B">
        <w:tc>
          <w:tcPr>
            <w:tcW w:w="4536" w:type="dxa"/>
          </w:tcPr>
          <w:p w14:paraId="5AD6700D" w14:textId="77777777" w:rsidR="0073710B" w:rsidRDefault="0073710B" w:rsidP="0073710B">
            <w:r>
              <w:rPr>
                <w:noProof/>
                <w:lang w:eastAsia="de-CH"/>
              </w:rPr>
              <w:lastRenderedPageBreak/>
              <w:drawing>
                <wp:inline distT="0" distB="0" distL="0" distR="0" wp14:anchorId="11B9C3AE" wp14:editId="1E94B55E">
                  <wp:extent cx="2790825" cy="2790825"/>
                  <wp:effectExtent l="0" t="0" r="0" b="0"/>
                  <wp:docPr id="1499762997" name="Grafik 149976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c>
          <w:tcPr>
            <w:tcW w:w="4536" w:type="dxa"/>
          </w:tcPr>
          <w:p w14:paraId="6F959450" w14:textId="77777777" w:rsidR="0073710B" w:rsidRDefault="0073710B" w:rsidP="0073710B">
            <w:r>
              <w:rPr>
                <w:noProof/>
                <w:lang w:eastAsia="de-CH"/>
              </w:rPr>
              <w:drawing>
                <wp:inline distT="0" distB="0" distL="0" distR="0" wp14:anchorId="49FE91BE" wp14:editId="462A0183">
                  <wp:extent cx="2790825" cy="2790825"/>
                  <wp:effectExtent l="0" t="0" r="0" b="0"/>
                  <wp:docPr id="1437640937" name="Grafik 143764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r>
      <w:tr w:rsidR="0073710B" w14:paraId="5BEE0A1F" w14:textId="77777777" w:rsidTr="0073710B">
        <w:tc>
          <w:tcPr>
            <w:tcW w:w="4536" w:type="dxa"/>
          </w:tcPr>
          <w:p w14:paraId="1BCAC95B" w14:textId="77777777" w:rsidR="0073710B" w:rsidRDefault="0073710B" w:rsidP="0073710B">
            <w:r>
              <w:rPr>
                <w:noProof/>
                <w:lang w:eastAsia="de-CH"/>
              </w:rPr>
              <w:drawing>
                <wp:inline distT="0" distB="0" distL="0" distR="0" wp14:anchorId="5488D01C" wp14:editId="1FA4B3FE">
                  <wp:extent cx="2790825" cy="2790825"/>
                  <wp:effectExtent l="0" t="0" r="0" b="0"/>
                  <wp:docPr id="994318245" name="Grafik 99431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c>
          <w:tcPr>
            <w:tcW w:w="4536" w:type="dxa"/>
          </w:tcPr>
          <w:p w14:paraId="4D9B5A8F" w14:textId="77777777" w:rsidR="0073710B" w:rsidRDefault="0073710B" w:rsidP="0073710B">
            <w:r>
              <w:rPr>
                <w:noProof/>
                <w:lang w:eastAsia="de-CH"/>
              </w:rPr>
              <w:drawing>
                <wp:inline distT="0" distB="0" distL="0" distR="0" wp14:anchorId="0C99C762" wp14:editId="02829F3F">
                  <wp:extent cx="2790825" cy="2790825"/>
                  <wp:effectExtent l="0" t="0" r="0" b="0"/>
                  <wp:docPr id="260789735" name="Grafik 26078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r>
      <w:tr w:rsidR="0073710B" w14:paraId="357338C0" w14:textId="77777777" w:rsidTr="0073710B">
        <w:tc>
          <w:tcPr>
            <w:tcW w:w="4536" w:type="dxa"/>
          </w:tcPr>
          <w:p w14:paraId="56072FDC" w14:textId="77777777" w:rsidR="0073710B" w:rsidRDefault="0073710B" w:rsidP="0073710B">
            <w:r>
              <w:rPr>
                <w:noProof/>
                <w:lang w:eastAsia="de-CH"/>
              </w:rPr>
              <w:drawing>
                <wp:inline distT="0" distB="0" distL="0" distR="0" wp14:anchorId="6823E08B" wp14:editId="436A183A">
                  <wp:extent cx="2790825" cy="2790825"/>
                  <wp:effectExtent l="0" t="0" r="0" b="0"/>
                  <wp:docPr id="1397446577" name="Grafik 139744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c>
          <w:tcPr>
            <w:tcW w:w="4536" w:type="dxa"/>
          </w:tcPr>
          <w:p w14:paraId="6CC3FAA3" w14:textId="77777777" w:rsidR="0073710B" w:rsidRDefault="0073710B" w:rsidP="0073710B">
            <w:r>
              <w:rPr>
                <w:noProof/>
                <w:lang w:eastAsia="de-CH"/>
              </w:rPr>
              <w:drawing>
                <wp:inline distT="0" distB="0" distL="0" distR="0" wp14:anchorId="583050D8" wp14:editId="509A5E43">
                  <wp:extent cx="2790825" cy="2790825"/>
                  <wp:effectExtent l="0" t="0" r="0" b="0"/>
                  <wp:docPr id="740456944" name="Grafik 74045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r>
      <w:tr w:rsidR="0073710B" w14:paraId="6B2F026C" w14:textId="77777777" w:rsidTr="0073710B">
        <w:tc>
          <w:tcPr>
            <w:tcW w:w="4536" w:type="dxa"/>
          </w:tcPr>
          <w:p w14:paraId="2054E934" w14:textId="77777777" w:rsidR="0073710B" w:rsidRDefault="0073710B" w:rsidP="0073710B">
            <w:r>
              <w:rPr>
                <w:noProof/>
                <w:lang w:eastAsia="de-CH"/>
              </w:rPr>
              <w:lastRenderedPageBreak/>
              <w:drawing>
                <wp:inline distT="0" distB="0" distL="0" distR="0" wp14:anchorId="4D1F0A7A" wp14:editId="3AE1D7DE">
                  <wp:extent cx="2790825" cy="2790825"/>
                  <wp:effectExtent l="0" t="0" r="0" b="0"/>
                  <wp:docPr id="630704543" name="Grafik 63070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c>
          <w:tcPr>
            <w:tcW w:w="4536" w:type="dxa"/>
          </w:tcPr>
          <w:p w14:paraId="7483465B" w14:textId="77777777" w:rsidR="0073710B" w:rsidRDefault="0073710B" w:rsidP="0073710B">
            <w:r>
              <w:rPr>
                <w:noProof/>
                <w:lang w:eastAsia="de-CH"/>
              </w:rPr>
              <w:drawing>
                <wp:inline distT="0" distB="0" distL="0" distR="0" wp14:anchorId="0523288F" wp14:editId="30D79F50">
                  <wp:extent cx="2790825" cy="2790825"/>
                  <wp:effectExtent l="0" t="0" r="0" b="0"/>
                  <wp:docPr id="1614334512" name="Grafik 161433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inline>
              </w:drawing>
            </w:r>
          </w:p>
        </w:tc>
      </w:tr>
    </w:tbl>
    <w:p w14:paraId="057CE2B2" w14:textId="77777777" w:rsidR="0073710B" w:rsidRPr="00600AF9" w:rsidDel="006841BF" w:rsidRDefault="0073710B" w:rsidP="0073710B">
      <w:pPr>
        <w:rPr>
          <w:del w:id="138" w:author="Nicola Pettikoffer" w:date="2020-04-06T11:40:00Z"/>
        </w:rPr>
      </w:pPr>
      <w:bookmarkStart w:id="139" w:name="_Toc37839124"/>
      <w:bookmarkStart w:id="140" w:name="_Toc40699632"/>
      <w:bookmarkStart w:id="141" w:name="_Toc40774803"/>
      <w:bookmarkStart w:id="142" w:name="_Toc40785004"/>
      <w:bookmarkStart w:id="143" w:name="_Toc40785099"/>
      <w:bookmarkStart w:id="144" w:name="_Toc40797330"/>
      <w:bookmarkStart w:id="145" w:name="_Toc40851808"/>
      <w:bookmarkStart w:id="146" w:name="_Toc40853174"/>
      <w:bookmarkStart w:id="147" w:name="_Toc40857254"/>
      <w:bookmarkStart w:id="148" w:name="_Toc40861334"/>
      <w:bookmarkStart w:id="149" w:name="_Toc40862120"/>
      <w:bookmarkStart w:id="150" w:name="_Toc40862215"/>
      <w:bookmarkStart w:id="151" w:name="_Toc40862312"/>
      <w:bookmarkStart w:id="152" w:name="_Toc40875458"/>
      <w:bookmarkStart w:id="153" w:name="_Toc40875549"/>
      <w:bookmarkStart w:id="154" w:name="_Toc40877076"/>
      <w:bookmarkStart w:id="155" w:name="_Toc40879033"/>
      <w:bookmarkStart w:id="156" w:name="_Toc40881909"/>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3FCB7B3" w14:textId="102F2BFC" w:rsidR="0073710B" w:rsidRDefault="00931965" w:rsidP="00836226">
      <w:pPr>
        <w:pStyle w:val="berschrift3"/>
      </w:pPr>
      <w:bookmarkStart w:id="157" w:name="_Toc37051479"/>
      <w:bookmarkStart w:id="158" w:name="_Toc37053052"/>
      <w:bookmarkStart w:id="159" w:name="_Toc37053308"/>
      <w:bookmarkStart w:id="160" w:name="_Toc40881910"/>
      <w:r>
        <w:t>Eigene</w:t>
      </w:r>
      <w:r w:rsidR="0073710B">
        <w:t xml:space="preserve"> Marker erstellen</w:t>
      </w:r>
      <w:bookmarkEnd w:id="157"/>
      <w:bookmarkEnd w:id="158"/>
      <w:bookmarkEnd w:id="159"/>
      <w:bookmarkEnd w:id="160"/>
    </w:p>
    <w:p w14:paraId="31201882" w14:textId="77777777" w:rsidR="0073710B" w:rsidRDefault="0073710B" w:rsidP="0073710B">
      <w:r>
        <w:t xml:space="preserve">Wir haben eine Webseite gefunden, die das Erstellen von Eigenen Marker gut beschreibt. Folgende Webseite erklärt es gut: </w:t>
      </w:r>
      <w:hyperlink r:id="rId76" w:anchor="0">
        <w:r w:rsidRPr="6A1B1ECB">
          <w:rPr>
            <w:rStyle w:val="Hyperlink"/>
          </w:rPr>
          <w:t xml:space="preserve">ar.js </w:t>
        </w:r>
        <w:proofErr w:type="spellStart"/>
        <w:r w:rsidRPr="6A1B1ECB">
          <w:rPr>
            <w:rStyle w:val="Hyperlink"/>
          </w:rPr>
          <w:t>code</w:t>
        </w:r>
        <w:proofErr w:type="spellEnd"/>
      </w:hyperlink>
      <w:r>
        <w:t>.</w:t>
      </w:r>
    </w:p>
    <w:p w14:paraId="3758FBD5" w14:textId="26E30F67" w:rsidR="0073710B" w:rsidRDefault="0073710B" w:rsidP="0073710B">
      <w:r>
        <w:t>Mithilfe dieser Webseite war es für uns möglich eigene Marker zu erstellen. A</w:t>
      </w:r>
      <w:r w:rsidR="002219AF">
        <w:t>m Anfang lasen wir die Seite zu</w:t>
      </w:r>
      <w:r>
        <w:t>erst durch. Schliesslich schauten wir das Video dazu an, damit wir Bescheid wussten. Obwohl im Video alles erklärt wird</w:t>
      </w:r>
      <w:r w:rsidR="002219AF">
        <w:t>,</w:t>
      </w:r>
      <w:r>
        <w:t xml:space="preserve"> waren wir auf diversen Links von der Seite. Mit diesen Links konnten wir verschieden AR-Codes betrachten und ausprobieren, </w:t>
      </w:r>
      <w:r w:rsidR="009055F9">
        <w:t>sowie auch den Code dazu zusehen.</w:t>
      </w:r>
    </w:p>
    <w:p w14:paraId="0AD1395F" w14:textId="2EF5AE3D" w:rsidR="0073710B" w:rsidRPr="00EF4908" w:rsidRDefault="0073710B" w:rsidP="00EF4908">
      <w:pPr>
        <w:rPr>
          <w:rFonts w:eastAsia="Arial" w:cs="Arial"/>
        </w:rPr>
      </w:pPr>
      <w:r>
        <w:t xml:space="preserve">Um nun die Theorie umzusetzen, mussten wir nochmals zurück zum Video und danach auf folgende Webseite gehen: </w:t>
      </w:r>
      <w:hyperlink r:id="rId77">
        <w:r w:rsidRPr="2B391BEB">
          <w:rPr>
            <w:rStyle w:val="Hyperlink"/>
            <w:rFonts w:eastAsia="Arial" w:cs="Arial"/>
          </w:rPr>
          <w:t>https://ebildungslabor.github.io/AR.js/three.js/examples/arcode.html</w:t>
        </w:r>
      </w:hyperlink>
      <w:r w:rsidRPr="2B391BEB">
        <w:rPr>
          <w:rFonts w:eastAsia="Arial" w:cs="Arial"/>
        </w:rPr>
        <w:t>. Auf dieser Webseite ist ein AR-Marker</w:t>
      </w:r>
      <w:r w:rsidR="004B24C2">
        <w:rPr>
          <w:rFonts w:eastAsia="Arial" w:cs="Arial"/>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Arial" w:cs="Arial"/>
        </w:rPr>
        <w:fldChar w:fldCharType="end"/>
      </w:r>
      <w:r w:rsidRPr="2B391BEB">
        <w:rPr>
          <w:rFonts w:eastAsia="Arial" w:cs="Arial"/>
        </w:rPr>
        <w:t xml:space="preserve"> zu sehen. Diesen kann man bearbeiten. Man kann nämlich die URL anpassen in der oberen linken Ecke. Nun muss man auch noch auf “In URL übernehmen” drücken, damit es den QR-Code</w:t>
      </w:r>
      <w:r w:rsidR="00DE08DF">
        <w:rPr>
          <w:rFonts w:eastAsia="Arial" w:cs="Arial"/>
        </w:rPr>
        <w:fldChar w:fldCharType="begin"/>
      </w:r>
      <w:r w:rsidR="00DE08DF">
        <w:instrText xml:space="preserve"> XE "</w:instrText>
      </w:r>
      <w:r w:rsidR="00DE08DF" w:rsidRPr="0049085B">
        <w:instrText>QR-Code</w:instrText>
      </w:r>
      <w:r w:rsidR="00DE08DF">
        <w:instrText xml:space="preserve">" </w:instrText>
      </w:r>
      <w:r w:rsidR="00DE08DF">
        <w:rPr>
          <w:rFonts w:eastAsia="Arial" w:cs="Arial"/>
        </w:rPr>
        <w:fldChar w:fldCharType="end"/>
      </w:r>
      <w:r w:rsidRPr="2B391BEB">
        <w:rPr>
          <w:rFonts w:eastAsia="Arial" w:cs="Arial"/>
        </w:rPr>
        <w:t xml:space="preserve"> anpasst. Die URL, die man eingeben muss ist diese, auf der man der man zur Webseite gelangt. Anschliessend wird der QR-Code im AR-Code angepasst.</w:t>
      </w:r>
    </w:p>
    <w:p w14:paraId="5B9A0528" w14:textId="0859A763" w:rsidR="00EF4908" w:rsidRDefault="00EF4908" w:rsidP="00EF4908">
      <w:pPr>
        <w:pStyle w:val="Beschriftung"/>
        <w:keepNext/>
      </w:pPr>
      <w:bookmarkStart w:id="161" w:name="_Toc40877740"/>
      <w:r>
        <w:lastRenderedPageBreak/>
        <w:t xml:space="preserve">Tabelle </w:t>
      </w:r>
      <w:r w:rsidR="006C6C1D">
        <w:fldChar w:fldCharType="begin"/>
      </w:r>
      <w:r w:rsidR="006C6C1D">
        <w:instrText xml:space="preserve"> SEQ Tabelle \* ARABIC </w:instrText>
      </w:r>
      <w:r w:rsidR="006C6C1D">
        <w:fldChar w:fldCharType="separate"/>
      </w:r>
      <w:r w:rsidR="00304589">
        <w:rPr>
          <w:noProof/>
        </w:rPr>
        <w:t>47</w:t>
      </w:r>
      <w:r w:rsidR="006C6C1D">
        <w:rPr>
          <w:noProof/>
        </w:rPr>
        <w:fldChar w:fldCharType="end"/>
      </w:r>
      <w:r>
        <w:t>: Eigene Marker erstellen</w:t>
      </w:r>
      <w:bookmarkEnd w:id="161"/>
    </w:p>
    <w:tbl>
      <w:tblPr>
        <w:tblStyle w:val="Tabellenraster"/>
        <w:tblW w:w="9072" w:type="dxa"/>
        <w:tblLayout w:type="fixed"/>
        <w:tblLook w:val="06A0" w:firstRow="1" w:lastRow="0" w:firstColumn="1" w:lastColumn="0" w:noHBand="1" w:noVBand="1"/>
      </w:tblPr>
      <w:tblGrid>
        <w:gridCol w:w="9072"/>
      </w:tblGrid>
      <w:tr w:rsidR="0073710B" w14:paraId="726B3193" w14:textId="77777777" w:rsidTr="0073710B">
        <w:trPr>
          <w:tblHeader/>
        </w:trPr>
        <w:tc>
          <w:tcPr>
            <w:tcW w:w="9072" w:type="dxa"/>
            <w:shd w:val="clear" w:color="auto" w:fill="D9D9D9" w:themeFill="background1" w:themeFillShade="D9"/>
          </w:tcPr>
          <w:p w14:paraId="1792B660" w14:textId="77777777" w:rsidR="0073710B" w:rsidRDefault="0073710B" w:rsidP="0073710B">
            <w:pPr>
              <w:rPr>
                <w:rFonts w:eastAsia="Arial" w:cs="Arial"/>
                <w:b/>
                <w:bCs/>
              </w:rPr>
            </w:pPr>
            <w:r w:rsidRPr="750EFABC">
              <w:rPr>
                <w:rFonts w:eastAsia="Arial" w:cs="Arial"/>
                <w:b/>
                <w:bCs/>
              </w:rPr>
              <w:t>Bild</w:t>
            </w:r>
          </w:p>
        </w:tc>
      </w:tr>
      <w:tr w:rsidR="0073710B" w14:paraId="329FCBA9" w14:textId="77777777" w:rsidTr="0073710B">
        <w:tc>
          <w:tcPr>
            <w:tcW w:w="9072" w:type="dxa"/>
          </w:tcPr>
          <w:p w14:paraId="1559D728" w14:textId="77777777" w:rsidR="0073710B" w:rsidRDefault="0073710B" w:rsidP="0073710B">
            <w:r>
              <w:rPr>
                <w:noProof/>
                <w:lang w:eastAsia="de-CH"/>
              </w:rPr>
              <w:drawing>
                <wp:anchor distT="0" distB="0" distL="114300" distR="114300" simplePos="0" relativeHeight="251665412" behindDoc="0" locked="0" layoutInCell="1" allowOverlap="1" wp14:anchorId="0D4CB3A4" wp14:editId="52945E76">
                  <wp:simplePos x="0" y="0"/>
                  <wp:positionH relativeFrom="column">
                    <wp:align>left</wp:align>
                  </wp:positionH>
                  <wp:positionV relativeFrom="paragraph">
                    <wp:posOffset>0</wp:posOffset>
                  </wp:positionV>
                  <wp:extent cx="5676134" cy="2814418"/>
                  <wp:effectExtent l="0" t="0" r="0" b="0"/>
                  <wp:wrapSquare wrapText="bothSides"/>
                  <wp:docPr id="1897806556" name="Picture 199452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529984"/>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676134" cy="2814418"/>
                          </a:xfrm>
                          <a:prstGeom prst="rect">
                            <a:avLst/>
                          </a:prstGeom>
                        </pic:spPr>
                      </pic:pic>
                    </a:graphicData>
                  </a:graphic>
                  <wp14:sizeRelH relativeFrom="page">
                    <wp14:pctWidth>0</wp14:pctWidth>
                  </wp14:sizeRelH>
                  <wp14:sizeRelV relativeFrom="page">
                    <wp14:pctHeight>0</wp14:pctHeight>
                  </wp14:sizeRelV>
                </wp:anchor>
              </w:drawing>
            </w:r>
          </w:p>
        </w:tc>
      </w:tr>
    </w:tbl>
    <w:p w14:paraId="3754D9BA" w14:textId="77777777" w:rsidR="0073710B" w:rsidRDefault="0073710B" w:rsidP="0073710B">
      <w:pPr>
        <w:rPr>
          <w:rFonts w:eastAsia="Arial" w:cs="Arial"/>
        </w:rPr>
      </w:pPr>
    </w:p>
    <w:p w14:paraId="4D318B69" w14:textId="77777777" w:rsidR="0073710B" w:rsidRDefault="0073710B" w:rsidP="0073710B">
      <w:pPr>
        <w:rPr>
          <w:rFonts w:eastAsia="Arial" w:cs="Arial"/>
        </w:rPr>
      </w:pPr>
      <w:r w:rsidRPr="6A1B1ECB">
        <w:rPr>
          <w:rFonts w:eastAsia="Arial" w:cs="Arial"/>
        </w:rPr>
        <w:t>Wenn man nun nicht diesen AR-Code will, geht man auf diese Webseite:</w:t>
      </w:r>
    </w:p>
    <w:p w14:paraId="00BE28FE" w14:textId="77777777" w:rsidR="0073710B" w:rsidRDefault="006C6C1D" w:rsidP="0073710B">
      <w:hyperlink r:id="rId79">
        <w:r w:rsidR="0073710B" w:rsidRPr="6A1B1ECB">
          <w:rPr>
            <w:rStyle w:val="Hyperlink"/>
            <w:rFonts w:eastAsia="Arial" w:cs="Arial"/>
          </w:rPr>
          <w:t>https://jeromeetienne.github.io/AR.js/three.js/examples/marker-training/examples/generator.html</w:t>
        </w:r>
      </w:hyperlink>
      <w:r w:rsidR="0073710B" w:rsidRPr="6A1B1ECB">
        <w:rPr>
          <w:rFonts w:eastAsia="Arial" w:cs="Arial"/>
        </w:rPr>
        <w:t>.</w:t>
      </w:r>
    </w:p>
    <w:p w14:paraId="1A3756B1" w14:textId="6287BE78" w:rsidR="0073710B" w:rsidRDefault="0073710B" w:rsidP="0073710B">
      <w:pPr>
        <w:rPr>
          <w:rFonts w:eastAsia="Arial" w:cs="Arial"/>
        </w:rPr>
      </w:pPr>
      <w:r w:rsidRPr="6A1B1ECB">
        <w:rPr>
          <w:rFonts w:eastAsia="Arial" w:cs="Arial"/>
        </w:rPr>
        <w:t xml:space="preserve">Diese ist von </w:t>
      </w:r>
      <w:r w:rsidR="00DE08DF" w:rsidRPr="0091131F">
        <w:rPr>
          <w:rFonts w:eastAsia="Arial" w:cs="Arial"/>
        </w:rPr>
        <w:t>Jerome</w:t>
      </w:r>
      <w:r w:rsidR="00DE08DF" w:rsidRPr="6A1B1ECB">
        <w:rPr>
          <w:rFonts w:eastAsia="Arial" w:cs="Arial"/>
        </w:rPr>
        <w:t xml:space="preserve"> Etienne</w:t>
      </w:r>
      <w:r w:rsidR="00DE08DF">
        <w:rPr>
          <w:rFonts w:eastAsia="Arial" w:cs="Arial"/>
        </w:rPr>
        <w:fldChar w:fldCharType="begin"/>
      </w:r>
      <w:r w:rsidR="00DE08DF">
        <w:instrText xml:space="preserve"> XE "</w:instrText>
      </w:r>
      <w:r w:rsidR="00DE08DF" w:rsidRPr="006A64D6">
        <w:rPr>
          <w:rFonts w:eastAsia="Arial" w:cs="Arial"/>
        </w:rPr>
        <w:instrText>Jerome Etienne</w:instrText>
      </w:r>
      <w:r w:rsidR="00DE08DF">
        <w:instrText xml:space="preserve">" </w:instrText>
      </w:r>
      <w:r w:rsidR="00DE08DF">
        <w:rPr>
          <w:rFonts w:eastAsia="Arial" w:cs="Arial"/>
        </w:rPr>
        <w:fldChar w:fldCharType="end"/>
      </w:r>
      <w:r w:rsidR="00DE08DF" w:rsidRPr="6A1B1ECB">
        <w:rPr>
          <w:rFonts w:eastAsia="Arial" w:cs="Arial"/>
        </w:rPr>
        <w:t xml:space="preserve"> </w:t>
      </w:r>
      <w:r w:rsidRPr="6A1B1ECB">
        <w:rPr>
          <w:rFonts w:eastAsia="Arial" w:cs="Arial"/>
        </w:rPr>
        <w:t>gemacht und dient dazu, einen eigenen AR-Code zu machen. Der schwarze Rahmen ist schon vorgegeben und man kann nur noch sein Bild oder Text mit dem QR-Code</w:t>
      </w:r>
      <w:r w:rsidR="00DE08DF">
        <w:rPr>
          <w:rFonts w:eastAsia="Arial" w:cs="Arial"/>
        </w:rPr>
        <w:fldChar w:fldCharType="begin"/>
      </w:r>
      <w:r w:rsidR="00DE08DF">
        <w:instrText xml:space="preserve"> XE "</w:instrText>
      </w:r>
      <w:r w:rsidR="00DE08DF" w:rsidRPr="0049085B">
        <w:instrText>QR-Code</w:instrText>
      </w:r>
      <w:r w:rsidR="00DE08DF">
        <w:instrText xml:space="preserve">" </w:instrText>
      </w:r>
      <w:r w:rsidR="00DE08DF">
        <w:rPr>
          <w:rFonts w:eastAsia="Arial" w:cs="Arial"/>
        </w:rPr>
        <w:fldChar w:fldCharType="end"/>
      </w:r>
      <w:r w:rsidRPr="6A1B1ECB">
        <w:rPr>
          <w:rFonts w:eastAsia="Arial" w:cs="Arial"/>
        </w:rPr>
        <w:t xml:space="preserve"> Hochladen, indem man auf “Upload” drückt.</w:t>
      </w:r>
    </w:p>
    <w:p w14:paraId="5805838A" w14:textId="61466952" w:rsidR="0073710B" w:rsidRDefault="0073710B" w:rsidP="0073710B">
      <w:pPr>
        <w:pStyle w:val="Beschriftung"/>
        <w:keepNext/>
      </w:pPr>
      <w:bookmarkStart w:id="162" w:name="_Toc40877741"/>
      <w:r>
        <w:t xml:space="preserve">Tabelle </w:t>
      </w:r>
      <w:r w:rsidR="006C6C1D">
        <w:fldChar w:fldCharType="begin"/>
      </w:r>
      <w:r w:rsidR="006C6C1D">
        <w:instrText xml:space="preserve"> SEQ Tabelle \* ARABIC </w:instrText>
      </w:r>
      <w:r w:rsidR="006C6C1D">
        <w:fldChar w:fldCharType="separate"/>
      </w:r>
      <w:r w:rsidR="00304589">
        <w:rPr>
          <w:noProof/>
        </w:rPr>
        <w:t>48</w:t>
      </w:r>
      <w:r w:rsidR="006C6C1D">
        <w:rPr>
          <w:noProof/>
        </w:rPr>
        <w:fldChar w:fldCharType="end"/>
      </w:r>
      <w:r>
        <w:t>: Eigene Marker erstellen 2</w:t>
      </w:r>
      <w:bookmarkEnd w:id="162"/>
    </w:p>
    <w:tbl>
      <w:tblPr>
        <w:tblStyle w:val="Tabellenraster"/>
        <w:tblW w:w="9072" w:type="dxa"/>
        <w:tblLayout w:type="fixed"/>
        <w:tblLook w:val="06A0" w:firstRow="1" w:lastRow="0" w:firstColumn="1" w:lastColumn="0" w:noHBand="1" w:noVBand="1"/>
      </w:tblPr>
      <w:tblGrid>
        <w:gridCol w:w="9072"/>
      </w:tblGrid>
      <w:tr w:rsidR="0073710B" w14:paraId="5EEEB023" w14:textId="77777777" w:rsidTr="0073710B">
        <w:trPr>
          <w:tblHeader/>
        </w:trPr>
        <w:tc>
          <w:tcPr>
            <w:tcW w:w="9072" w:type="dxa"/>
            <w:shd w:val="clear" w:color="auto" w:fill="D9D9D9" w:themeFill="background1" w:themeFillShade="D9"/>
          </w:tcPr>
          <w:p w14:paraId="66943629" w14:textId="77777777" w:rsidR="0073710B" w:rsidRDefault="0073710B" w:rsidP="0073710B">
            <w:pPr>
              <w:rPr>
                <w:rFonts w:eastAsia="Arial" w:cs="Arial"/>
                <w:b/>
                <w:bCs/>
              </w:rPr>
            </w:pPr>
            <w:r w:rsidRPr="750EFABC">
              <w:rPr>
                <w:rFonts w:eastAsia="Arial" w:cs="Arial"/>
                <w:b/>
                <w:bCs/>
              </w:rPr>
              <w:t>Bild</w:t>
            </w:r>
          </w:p>
        </w:tc>
      </w:tr>
      <w:tr w:rsidR="0073710B" w14:paraId="36658A2A" w14:textId="77777777" w:rsidTr="0073710B">
        <w:tc>
          <w:tcPr>
            <w:tcW w:w="9072" w:type="dxa"/>
          </w:tcPr>
          <w:p w14:paraId="05E8287A" w14:textId="77777777" w:rsidR="0073710B" w:rsidRDefault="0073710B" w:rsidP="0073710B">
            <w:r>
              <w:rPr>
                <w:noProof/>
                <w:lang w:eastAsia="de-CH"/>
              </w:rPr>
              <w:drawing>
                <wp:anchor distT="0" distB="0" distL="114300" distR="114300" simplePos="0" relativeHeight="251666436" behindDoc="0" locked="0" layoutInCell="1" allowOverlap="1" wp14:anchorId="20F8C470" wp14:editId="0294C1ED">
                  <wp:simplePos x="0" y="0"/>
                  <wp:positionH relativeFrom="column">
                    <wp:align>left</wp:align>
                  </wp:positionH>
                  <wp:positionV relativeFrom="paragraph">
                    <wp:posOffset>0</wp:posOffset>
                  </wp:positionV>
                  <wp:extent cx="5664928" cy="2454803"/>
                  <wp:effectExtent l="0" t="0" r="0" b="0"/>
                  <wp:wrapSquare wrapText="bothSides"/>
                  <wp:docPr id="147496974" name="Picture 1944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8410"/>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664928" cy="2454803"/>
                          </a:xfrm>
                          <a:prstGeom prst="rect">
                            <a:avLst/>
                          </a:prstGeom>
                        </pic:spPr>
                      </pic:pic>
                    </a:graphicData>
                  </a:graphic>
                  <wp14:sizeRelH relativeFrom="page">
                    <wp14:pctWidth>0</wp14:pctWidth>
                  </wp14:sizeRelH>
                  <wp14:sizeRelV relativeFrom="page">
                    <wp14:pctHeight>0</wp14:pctHeight>
                  </wp14:sizeRelV>
                </wp:anchor>
              </w:drawing>
            </w:r>
          </w:p>
        </w:tc>
      </w:tr>
    </w:tbl>
    <w:p w14:paraId="70724FC9" w14:textId="77777777" w:rsidR="0073710B" w:rsidRDefault="0073710B" w:rsidP="0073710B">
      <w:pPr>
        <w:rPr>
          <w:rFonts w:eastAsia="Arial" w:cs="Arial"/>
        </w:rPr>
      </w:pPr>
    </w:p>
    <w:p w14:paraId="6C6BCCC0" w14:textId="71244919" w:rsidR="0073710B" w:rsidRDefault="0073710B" w:rsidP="0073710B">
      <w:r>
        <w:t>Wir haben es nun so gemacht, dass wir zuerst den QR-Code</w:t>
      </w:r>
      <w:r w:rsidR="00DE08DF">
        <w:fldChar w:fldCharType="begin"/>
      </w:r>
      <w:r w:rsidR="00DE08DF">
        <w:instrText xml:space="preserve"> XE "</w:instrText>
      </w:r>
      <w:r w:rsidR="00DE08DF" w:rsidRPr="0049085B">
        <w:instrText>QR-Code</w:instrText>
      </w:r>
      <w:r w:rsidR="00DE08DF">
        <w:instrText xml:space="preserve">" </w:instrText>
      </w:r>
      <w:r w:rsidR="00DE08DF">
        <w:fldChar w:fldCharType="end"/>
      </w:r>
      <w:r>
        <w:t xml:space="preserve"> mit dem </w:t>
      </w:r>
      <w:proofErr w:type="spellStart"/>
      <w:r>
        <w:t>Snipping</w:t>
      </w:r>
      <w:proofErr w:type="spellEnd"/>
      <w:r>
        <w:t xml:space="preserve"> Tool von Windows ausgeschnitten und anschliessend kopierte haben. Danach haben wir in Photoshop einen weissen Hintergrund gemacht, sodass wir den QR-Code und das Geschrieben gut lesen können. </w:t>
      </w:r>
    </w:p>
    <w:p w14:paraId="7E9ACFF7" w14:textId="77777777" w:rsidR="0073710B" w:rsidRDefault="0073710B" w:rsidP="0073710B">
      <w:r>
        <w:lastRenderedPageBreak/>
        <w:t>Auf der Webseite mit dem Video steht, dass man einen weissen Hintergrund benötigt. Man braucht auch noch einen einfachen Text oder ein einfaches Bild.</w:t>
      </w:r>
    </w:p>
    <w:p w14:paraId="14293E6E" w14:textId="2BBC3ADA" w:rsidR="0073710B" w:rsidRDefault="0073710B" w:rsidP="0073710B">
      <w:r>
        <w:t xml:space="preserve">Sehr entscheidend ist ausserdem noch, dass die verschiedenen Marker sich nicht ähnlich sind. Wir haben es so gelöst, dass wir unsere QR-Codes weggemacht haben, weil wir die Domain von der </w:t>
      </w:r>
      <w:proofErr w:type="spellStart"/>
      <w:r>
        <w:t>Wibilea</w:t>
      </w:r>
      <w:proofErr w:type="spellEnd"/>
      <w:r>
        <w:t xml:space="preserve"> bekommen haben. Diese Domain kann man auch selber schreiben und muss nicht von einem QR-Code</w:t>
      </w:r>
      <w:r w:rsidR="00DE08DF">
        <w:fldChar w:fldCharType="begin"/>
      </w:r>
      <w:r w:rsidR="00DE08DF">
        <w:instrText xml:space="preserve"> XE "</w:instrText>
      </w:r>
      <w:r w:rsidR="00DE08DF" w:rsidRPr="0049085B">
        <w:instrText>QR-Code</w:instrText>
      </w:r>
      <w:r w:rsidR="00DE08DF">
        <w:instrText xml:space="preserve">" </w:instrText>
      </w:r>
      <w:r w:rsidR="00DE08DF">
        <w:fldChar w:fldCharType="end"/>
      </w:r>
      <w:r>
        <w:t xml:space="preserve"> aufrufbar sein. Ohne QR-Code hat man viel mehr Platz. Dadurch kann man mehr Variationen erstellen. Unseren ersten AR-Codes zeigten immer dasselbe an, weil viele Buchstaben oder Texte gleich </w:t>
      </w:r>
      <w:r w:rsidR="00E8050D">
        <w:t>grossgeschrieben</w:t>
      </w:r>
      <w:r>
        <w:t xml:space="preserve"> wurden. Damit es bei uns funktioniert hat, haben wir viele unterschiedliche Grössen von den Buchstaben verwendet. Ausserdem haben wir auch immer wieder andere Schriften verwendet. Dazu haben wir den ganzen Text auf immer anderen Positionen platziert. Das heisst einmal von links</w:t>
      </w:r>
      <w:r w:rsidR="004B24C2">
        <w:fldChar w:fldCharType="begin"/>
      </w:r>
      <w:r w:rsidR="004B24C2">
        <w:instrText xml:space="preserve"> XE "</w:instrText>
      </w:r>
      <w:r w:rsidR="004B24C2" w:rsidRPr="00B20CB5">
        <w:instrText>links</w:instrText>
      </w:r>
      <w:r w:rsidR="004B24C2">
        <w:instrText xml:space="preserve">" </w:instrText>
      </w:r>
      <w:r w:rsidR="004B24C2">
        <w:fldChar w:fldCharType="end"/>
      </w:r>
      <w:r>
        <w:t xml:space="preserve"> nach rechts. Ein anderes Mal von Oben nach unten und sogar Diagonal, sowie sehr zerstreut. Damit konnten wir bewerkstelligen, dass die Kamera nicht etwas </w:t>
      </w:r>
      <w:r w:rsidR="00E8050D">
        <w:t>Anderes</w:t>
      </w:r>
      <w:r>
        <w:t xml:space="preserve"> sieht als vorgegeben. Wichtig ist, dass man nach jedem Marker, den man erstellt hat, prüft, ob er auch funktioniert und nicht das Gleiche anzeigt wie ein anderer Marker. </w:t>
      </w:r>
    </w:p>
    <w:p w14:paraId="223A603B" w14:textId="37B27E41" w:rsidR="0073710B" w:rsidRDefault="0073710B" w:rsidP="00123832">
      <w:pPr>
        <w:pStyle w:val="berschrift3"/>
      </w:pPr>
      <w:bookmarkStart w:id="163" w:name="_Toc40881911"/>
      <w:r w:rsidRPr="00E57E5C">
        <w:t>Mehrere Marker im gleichen HTML verwenden</w:t>
      </w:r>
      <w:bookmarkEnd w:id="163"/>
    </w:p>
    <w:p w14:paraId="55A265C5" w14:textId="4B4AC811" w:rsidR="00931965" w:rsidRPr="00931965" w:rsidRDefault="00123832" w:rsidP="00931965">
      <w:r>
        <w:t xml:space="preserve">Bei diesem Code </w:t>
      </w:r>
      <w:r w:rsidR="00931965">
        <w:t>umschliesst der «&lt;a-marker&gt;» Tag die Elemente, und steht nicht am Schluss sowie beim alten Code. Dazu stehen die «&lt;a-</w:t>
      </w:r>
      <w:proofErr w:type="spellStart"/>
      <w:r w:rsidR="00931965">
        <w:t>assets</w:t>
      </w:r>
      <w:proofErr w:type="spellEnd"/>
      <w:r w:rsidR="00931965">
        <w:t>&gt;» immer mit einer ID vor dem Marker und der «&lt;a-</w:t>
      </w:r>
      <w:proofErr w:type="spellStart"/>
      <w:r w:rsidR="00931965">
        <w:t>entity</w:t>
      </w:r>
      <w:proofErr w:type="spellEnd"/>
      <w:r w:rsidR="00931965">
        <w:t>&gt;» Tag in dem Marker. Da die Objekte in diesem Fall mit einer ID aufgerufen werden können, müssen die «&lt;a-</w:t>
      </w:r>
      <w:proofErr w:type="spellStart"/>
      <w:r w:rsidR="00931965">
        <w:t>assets</w:t>
      </w:r>
      <w:proofErr w:type="spellEnd"/>
      <w:r w:rsidR="00931965">
        <w:t>&gt;» nicht im Marker stehen. Wir machten es so, dass wir alle &lt;a-</w:t>
      </w:r>
      <w:proofErr w:type="spellStart"/>
      <w:r w:rsidR="00931965">
        <w:t>assets</w:t>
      </w:r>
      <w:proofErr w:type="spellEnd"/>
      <w:r w:rsidR="00931965">
        <w:t>-item&gt; in einen &lt;a-</w:t>
      </w:r>
      <w:proofErr w:type="spellStart"/>
      <w:r w:rsidR="00931965">
        <w:t>assets</w:t>
      </w:r>
      <w:proofErr w:type="spellEnd"/>
      <w:r w:rsidR="00931965">
        <w:t>&gt; Tag gepackt haben, weil es ansonsten ein bisschen unübersichtlicher wäre. Ausserdem ist es so, dass wenn ein Pfad falsch ist und es in der Konsole einen Fehler gibt, kommt auch ein weisses Feld. Dies ist zugleich die Lösung für den Fehler mit den &lt;a-</w:t>
      </w:r>
      <w:proofErr w:type="spellStart"/>
      <w:r w:rsidR="00931965">
        <w:t>assets</w:t>
      </w:r>
      <w:proofErr w:type="spellEnd"/>
      <w:r w:rsidR="00931965">
        <w:t>&gt; Tags. Man muss daher nicht nur die &lt;a-</w:t>
      </w:r>
      <w:proofErr w:type="spellStart"/>
      <w:r w:rsidR="00931965">
        <w:t>assets</w:t>
      </w:r>
      <w:proofErr w:type="spellEnd"/>
      <w:r w:rsidR="00931965">
        <w:t>&gt; Tags richtig positionieren, sondern auch noch die Pfade richtig schreiben. Ansonsten denkt der Browser</w:t>
      </w:r>
      <w:r>
        <w:t>,</w:t>
      </w:r>
      <w:r w:rsidR="00931965">
        <w:t xml:space="preserve"> da</w:t>
      </w:r>
      <w:r>
        <w:t>s</w:t>
      </w:r>
      <w:r w:rsidR="00931965">
        <w:t xml:space="preserve">s es eine normale HTML Webseite ist und keine 3D-Modelle eingefügt werden sollten. Uns ist der Fehler unterlaufen, weil jemand alle grossen Wörter klein geschrieben hat und der andere dies nicht wusste. Somit sind dann die Pfade falsch gewesen und Niemand hat es bemerkt. Es ist wichtig sich in so einer Situation helfen zu können. Wir sind in den Code gegangen und haben gesehen, dass es komische Zeichen gibt und es in der Konsole viele Fehler gibt. Nur mit einer guten Fehlersuche </w:t>
      </w:r>
      <w:r>
        <w:t>haben wir unser Problem gelöst.</w:t>
      </w:r>
    </w:p>
    <w:p w14:paraId="055B2219" w14:textId="600DF6EE" w:rsidR="0073710B" w:rsidRDefault="0073710B" w:rsidP="0073710B">
      <w:pPr>
        <w:pStyle w:val="Beschriftung"/>
        <w:keepNext/>
      </w:pPr>
      <w:bookmarkStart w:id="164" w:name="_Toc40877742"/>
      <w:r>
        <w:t xml:space="preserve">Tabelle </w:t>
      </w:r>
      <w:r w:rsidR="006C6C1D">
        <w:fldChar w:fldCharType="begin"/>
      </w:r>
      <w:r w:rsidR="006C6C1D">
        <w:instrText xml:space="preserve"> SEQ Tabelle \* ARABIC </w:instrText>
      </w:r>
      <w:r w:rsidR="006C6C1D">
        <w:fldChar w:fldCharType="separate"/>
      </w:r>
      <w:r w:rsidR="00304589">
        <w:rPr>
          <w:noProof/>
        </w:rPr>
        <w:t>49</w:t>
      </w:r>
      <w:r w:rsidR="006C6C1D">
        <w:rPr>
          <w:noProof/>
        </w:rPr>
        <w:fldChar w:fldCharType="end"/>
      </w:r>
      <w:r>
        <w:t>: Richtiger Code (mehrere Modelle anzeigen lassen)</w:t>
      </w:r>
      <w:bookmarkEnd w:id="164"/>
    </w:p>
    <w:tbl>
      <w:tblPr>
        <w:tblStyle w:val="Tabellenraster"/>
        <w:tblW w:w="0" w:type="auto"/>
        <w:tblLook w:val="04A0" w:firstRow="1" w:lastRow="0" w:firstColumn="1" w:lastColumn="0" w:noHBand="0" w:noVBand="1"/>
      </w:tblPr>
      <w:tblGrid>
        <w:gridCol w:w="9024"/>
        <w:gridCol w:w="38"/>
      </w:tblGrid>
      <w:tr w:rsidR="0073710B" w14:paraId="3BA99BE1" w14:textId="77777777" w:rsidTr="0073710B">
        <w:trPr>
          <w:tblHeader/>
        </w:trPr>
        <w:tc>
          <w:tcPr>
            <w:tcW w:w="9062" w:type="dxa"/>
            <w:gridSpan w:val="2"/>
            <w:shd w:val="clear" w:color="auto" w:fill="D9D9D9" w:themeFill="background1" w:themeFillShade="D9"/>
          </w:tcPr>
          <w:p w14:paraId="1437CC69" w14:textId="00AAE8D2" w:rsidR="0073710B" w:rsidRPr="00C50520" w:rsidRDefault="0073710B" w:rsidP="0073710B">
            <w:pPr>
              <w:rPr>
                <w:b/>
                <w:bCs/>
              </w:rPr>
            </w:pPr>
            <w:r w:rsidRPr="00C50520">
              <w:rPr>
                <w:b/>
                <w:bCs/>
              </w:rPr>
              <w:t>Code</w:t>
            </w:r>
          </w:p>
        </w:tc>
      </w:tr>
      <w:tr w:rsidR="0073710B" w:rsidRPr="003D6DA1" w14:paraId="050F3969" w14:textId="77777777" w:rsidTr="0073710B">
        <w:trPr>
          <w:gridAfter w:val="1"/>
          <w:wAfter w:w="38" w:type="dxa"/>
        </w:trPr>
        <w:tc>
          <w:tcPr>
            <w:tcW w:w="9024" w:type="dxa"/>
          </w:tcPr>
          <w:p w14:paraId="5EC056A1" w14:textId="43E9A0D7" w:rsidR="00F15A69" w:rsidRDefault="00F15A69" w:rsidP="00F15A69">
            <w:pPr>
              <w:spacing w:line="285" w:lineRule="exact"/>
              <w:rPr>
                <w:rFonts w:ascii="Consolas" w:hAnsi="Consolas"/>
                <w:lang w:val="fr-CH"/>
              </w:rPr>
            </w:pPr>
            <w:r w:rsidRPr="00F15A69">
              <w:rPr>
                <w:rFonts w:ascii="Consolas" w:hAnsi="Consolas"/>
                <w:lang w:val="fr-CH"/>
              </w:rPr>
              <w:t>&lt;</w:t>
            </w:r>
            <w:proofErr w:type="gramStart"/>
            <w:r w:rsidRPr="00F15A69">
              <w:rPr>
                <w:rFonts w:ascii="Consolas" w:hAnsi="Consolas"/>
                <w:lang w:val="fr-CH"/>
              </w:rPr>
              <w:t>a</w:t>
            </w:r>
            <w:proofErr w:type="gramEnd"/>
            <w:r w:rsidRPr="00F15A69">
              <w:rPr>
                <w:rFonts w:ascii="Consolas" w:hAnsi="Consolas"/>
                <w:lang w:val="fr-CH"/>
              </w:rPr>
              <w:t>-</w:t>
            </w:r>
            <w:proofErr w:type="spellStart"/>
            <w:r w:rsidRPr="00F15A69">
              <w:rPr>
                <w:rFonts w:ascii="Consolas" w:hAnsi="Consolas"/>
                <w:lang w:val="fr-CH"/>
              </w:rPr>
              <w:t>assets</w:t>
            </w:r>
            <w:proofErr w:type="spellEnd"/>
            <w:r w:rsidRPr="00F15A69">
              <w:rPr>
                <w:rFonts w:ascii="Consolas" w:hAnsi="Consolas"/>
                <w:lang w:val="fr-CH"/>
              </w:rPr>
              <w:t>&gt;</w:t>
            </w:r>
          </w:p>
          <w:p w14:paraId="7398EB6B" w14:textId="39A811C5" w:rsidR="00F15A69" w:rsidRDefault="00F15A69" w:rsidP="00F15A69">
            <w:pPr>
              <w:spacing w:line="285" w:lineRule="exact"/>
              <w:rPr>
                <w:rFonts w:ascii="Consolas" w:hAnsi="Consolas"/>
                <w:lang w:val="fr-CH"/>
              </w:rPr>
            </w:pPr>
            <w:r w:rsidRPr="00F15A69">
              <w:rPr>
                <w:rFonts w:ascii="Consolas" w:hAnsi="Consolas"/>
                <w:lang w:val="fr-CH"/>
              </w:rPr>
              <w:t>&lt;a-</w:t>
            </w:r>
            <w:proofErr w:type="spellStart"/>
            <w:r w:rsidRPr="00F15A69">
              <w:rPr>
                <w:rFonts w:ascii="Consolas" w:hAnsi="Consolas"/>
                <w:lang w:val="fr-CH"/>
              </w:rPr>
              <w:t>asset</w:t>
            </w:r>
            <w:proofErr w:type="spellEnd"/>
            <w:r w:rsidRPr="00F15A69">
              <w:rPr>
                <w:rFonts w:ascii="Consolas" w:hAnsi="Consolas"/>
                <w:lang w:val="fr-CH"/>
              </w:rPr>
              <w:t xml:space="preserve">-item id="dance" </w:t>
            </w:r>
            <w:proofErr w:type="spellStart"/>
            <w:r w:rsidRPr="00F15A69">
              <w:rPr>
                <w:rFonts w:ascii="Consolas" w:hAnsi="Consolas"/>
                <w:lang w:val="fr-CH"/>
              </w:rPr>
              <w:t>src</w:t>
            </w:r>
            <w:proofErr w:type="spellEnd"/>
            <w:r w:rsidRPr="00F15A69">
              <w:rPr>
                <w:rFonts w:ascii="Consolas" w:hAnsi="Consolas"/>
                <w:lang w:val="fr-CH"/>
              </w:rPr>
              <w:t>="</w:t>
            </w:r>
            <w:proofErr w:type="spellStart"/>
            <w:r w:rsidRPr="00F15A69">
              <w:rPr>
                <w:rFonts w:ascii="Consolas" w:hAnsi="Consolas"/>
                <w:lang w:val="fr-CH"/>
              </w:rPr>
              <w:t>mo</w:t>
            </w:r>
            <w:r>
              <w:rPr>
                <w:rFonts w:ascii="Consolas" w:hAnsi="Consolas"/>
                <w:lang w:val="fr-CH"/>
              </w:rPr>
              <w:t>dels</w:t>
            </w:r>
            <w:proofErr w:type="spellEnd"/>
            <w:r>
              <w:rPr>
                <w:rFonts w:ascii="Consolas" w:hAnsi="Consolas"/>
                <w:lang w:val="fr-CH"/>
              </w:rPr>
              <w:t>/</w:t>
            </w:r>
            <w:proofErr w:type="spellStart"/>
            <w:r>
              <w:rPr>
                <w:rFonts w:ascii="Consolas" w:hAnsi="Consolas"/>
                <w:lang w:val="fr-CH"/>
              </w:rPr>
              <w:t>schluss</w:t>
            </w:r>
            <w:proofErr w:type="spellEnd"/>
            <w:r>
              <w:rPr>
                <w:rFonts w:ascii="Consolas" w:hAnsi="Consolas"/>
                <w:lang w:val="fr-CH"/>
              </w:rPr>
              <w:t>/dance/</w:t>
            </w:r>
            <w:proofErr w:type="spellStart"/>
            <w:r>
              <w:rPr>
                <w:rFonts w:ascii="Consolas" w:hAnsi="Consolas"/>
                <w:lang w:val="fr-CH"/>
              </w:rPr>
              <w:t>scene.gltf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Pr>
                <w:rFonts w:ascii="Consolas" w:hAnsi="Consolas"/>
                <w:lang w:val="fr-CH"/>
              </w:rPr>
              <w:t>"&gt;</w:t>
            </w:r>
          </w:p>
          <w:p w14:paraId="443F15DC" w14:textId="4C8C55F1" w:rsidR="00F15A69" w:rsidRPr="00222EE5" w:rsidRDefault="00F15A69" w:rsidP="00F15A69">
            <w:pPr>
              <w:spacing w:line="285" w:lineRule="exact"/>
              <w:rPr>
                <w:rFonts w:ascii="Consolas" w:hAnsi="Consolas"/>
                <w:lang w:val="fr-CH"/>
              </w:rPr>
            </w:pPr>
            <w:r w:rsidRPr="00222EE5">
              <w:rPr>
                <w:rFonts w:ascii="Consolas" w:hAnsi="Consolas"/>
                <w:lang w:val="fr-CH"/>
              </w:rPr>
              <w:t>&lt;/a-</w:t>
            </w:r>
            <w:proofErr w:type="spellStart"/>
            <w:r w:rsidRPr="00222EE5">
              <w:rPr>
                <w:rFonts w:ascii="Consolas" w:hAnsi="Consolas"/>
                <w:lang w:val="fr-CH"/>
              </w:rPr>
              <w:t>asset</w:t>
            </w:r>
            <w:proofErr w:type="spellEnd"/>
            <w:r w:rsidRPr="00222EE5">
              <w:rPr>
                <w:rFonts w:ascii="Consolas" w:hAnsi="Consolas"/>
                <w:lang w:val="fr-CH"/>
              </w:rPr>
              <w:t>-item&gt;</w:t>
            </w:r>
          </w:p>
          <w:p w14:paraId="3EC9D1F2" w14:textId="2FF5A41E" w:rsidR="00F15A69" w:rsidRPr="00F15A69" w:rsidRDefault="00F15A69" w:rsidP="00F15A69">
            <w:pPr>
              <w:spacing w:line="285" w:lineRule="exact"/>
              <w:rPr>
                <w:rFonts w:ascii="Consolas" w:hAnsi="Consolas"/>
                <w:lang w:val="fr-CH"/>
              </w:rPr>
            </w:pPr>
            <w:r w:rsidRPr="00F15A69">
              <w:rPr>
                <w:rFonts w:ascii="Consolas" w:hAnsi="Consolas"/>
                <w:lang w:val="fr-CH"/>
              </w:rPr>
              <w:t>&lt;/a-</w:t>
            </w:r>
            <w:proofErr w:type="spellStart"/>
            <w:r w:rsidRPr="00F15A69">
              <w:rPr>
                <w:rFonts w:ascii="Consolas" w:hAnsi="Consolas"/>
                <w:lang w:val="fr-CH"/>
              </w:rPr>
              <w:t>assets</w:t>
            </w:r>
            <w:proofErr w:type="spellEnd"/>
            <w:r w:rsidRPr="00F15A69">
              <w:rPr>
                <w:rFonts w:ascii="Consolas" w:hAnsi="Consolas"/>
                <w:lang w:val="fr-CH"/>
              </w:rPr>
              <w:t>&gt;</w:t>
            </w:r>
          </w:p>
          <w:p w14:paraId="1D5B97CE" w14:textId="77777777" w:rsidR="00F15A69" w:rsidRPr="00222EE5" w:rsidRDefault="00F15A69" w:rsidP="00F15A69">
            <w:pPr>
              <w:spacing w:line="285" w:lineRule="exact"/>
              <w:rPr>
                <w:rFonts w:ascii="Consolas" w:hAnsi="Consolas"/>
                <w:lang w:val="fr-CH"/>
              </w:rPr>
            </w:pPr>
          </w:p>
          <w:p w14:paraId="30667294" w14:textId="43368365" w:rsidR="00F15A69" w:rsidRPr="00F15A69" w:rsidRDefault="00F15A69" w:rsidP="00F15A69">
            <w:pPr>
              <w:spacing w:line="285" w:lineRule="exact"/>
              <w:rPr>
                <w:rFonts w:ascii="Consolas" w:hAnsi="Consolas"/>
              </w:rPr>
            </w:pPr>
            <w:r w:rsidRPr="00F15A69">
              <w:rPr>
                <w:rFonts w:ascii="Consolas" w:hAnsi="Consolas"/>
              </w:rPr>
              <w:t xml:space="preserve">&lt;a-marker </w:t>
            </w:r>
            <w:proofErr w:type="spellStart"/>
            <w:r w:rsidRPr="00F15A69">
              <w:rPr>
                <w:rFonts w:ascii="Consolas" w:hAnsi="Consolas"/>
              </w:rPr>
              <w:t>preset</w:t>
            </w:r>
            <w:proofErr w:type="spellEnd"/>
            <w:r w:rsidRPr="00F15A69">
              <w:rPr>
                <w:rFonts w:ascii="Consolas" w:hAnsi="Consolas"/>
              </w:rPr>
              <w:t>="</w:t>
            </w:r>
            <w:proofErr w:type="spellStart"/>
            <w:r w:rsidRPr="00F15A69">
              <w:rPr>
                <w:rFonts w:ascii="Consolas" w:hAnsi="Consolas"/>
              </w:rPr>
              <w:t>custom</w:t>
            </w:r>
            <w:proofErr w:type="spellEnd"/>
            <w:r w:rsidRPr="00F15A69">
              <w:rPr>
                <w:rFonts w:ascii="Consolas" w:hAnsi="Consolas"/>
              </w:rPr>
              <w:t>" type="</w:t>
            </w:r>
            <w:proofErr w:type="spellStart"/>
            <w:r w:rsidRPr="00F15A69">
              <w:rPr>
                <w:rFonts w:ascii="Consolas" w:hAnsi="Consolas"/>
              </w:rPr>
              <w:t>pattern</w:t>
            </w:r>
            <w:proofErr w:type="spellEnd"/>
            <w:r w:rsidRPr="00F15A69">
              <w:rPr>
                <w:rFonts w:ascii="Consolas" w:hAnsi="Consolas"/>
              </w:rPr>
              <w:t xml:space="preserve">" </w:t>
            </w:r>
            <w:proofErr w:type="spellStart"/>
            <w:r w:rsidRPr="00F15A69">
              <w:rPr>
                <w:rFonts w:ascii="Consolas" w:hAnsi="Consolas"/>
              </w:rPr>
              <w:t>url</w:t>
            </w:r>
            <w:proofErr w:type="spellEnd"/>
            <w:r w:rsidRPr="00F15A69">
              <w:rPr>
                <w:rFonts w:ascii="Consolas" w:hAnsi="Consolas"/>
              </w:rPr>
              <w:t>="</w:t>
            </w:r>
            <w:proofErr w:type="spellStart"/>
            <w:r w:rsidRPr="00F15A69">
              <w:rPr>
                <w:rFonts w:ascii="Consolas" w:hAnsi="Consolas"/>
              </w:rPr>
              <w:t>pattern</w:t>
            </w:r>
            <w:proofErr w:type="spellEnd"/>
            <w:r w:rsidRPr="00F15A69">
              <w:rPr>
                <w:rFonts w:ascii="Consolas" w:hAnsi="Consolas"/>
              </w:rPr>
              <w:t>/neue_marker_812/</w:t>
            </w:r>
            <w:proofErr w:type="spellStart"/>
            <w:r w:rsidRPr="00F15A69">
              <w:rPr>
                <w:rFonts w:ascii="Consolas" w:hAnsi="Consolas"/>
              </w:rPr>
              <w:t>pattern-admin.patt</w:t>
            </w:r>
            <w:proofErr w:type="spellEnd"/>
            <w:r w:rsidRPr="00F15A69">
              <w:rPr>
                <w:rFonts w:ascii="Consolas" w:hAnsi="Consolas"/>
              </w:rPr>
              <w:t>"&gt;</w:t>
            </w:r>
          </w:p>
          <w:p w14:paraId="65467307" w14:textId="77777777" w:rsidR="00F15A69" w:rsidRPr="00F15A69" w:rsidRDefault="00F15A69" w:rsidP="00F15A69">
            <w:pPr>
              <w:spacing w:line="285" w:lineRule="exact"/>
              <w:rPr>
                <w:rFonts w:ascii="Consolas" w:hAnsi="Consolas"/>
              </w:rPr>
            </w:pPr>
          </w:p>
          <w:p w14:paraId="5AB7B686" w14:textId="0FF3AFBA" w:rsidR="00F15A69" w:rsidRPr="00F15A69" w:rsidRDefault="00F15A69" w:rsidP="00F15A69">
            <w:pPr>
              <w:spacing w:line="285" w:lineRule="exact"/>
              <w:rPr>
                <w:rFonts w:ascii="Consolas" w:hAnsi="Consolas"/>
                <w:lang w:val="fr-CH"/>
              </w:rPr>
            </w:pPr>
            <w:r w:rsidRPr="00F15A69">
              <w:rPr>
                <w:rFonts w:ascii="Consolas" w:hAnsi="Consolas"/>
                <w:lang w:val="fr-CH"/>
              </w:rPr>
              <w:t>&lt;a-</w:t>
            </w:r>
            <w:proofErr w:type="spellStart"/>
            <w:r w:rsidRPr="00F15A69">
              <w:rPr>
                <w:rFonts w:ascii="Consolas" w:hAnsi="Consolas"/>
                <w:lang w:val="fr-CH"/>
              </w:rPr>
              <w:t>entity</w:t>
            </w:r>
            <w:proofErr w:type="spellEnd"/>
            <w:r w:rsidRPr="00F15A69">
              <w:rPr>
                <w:rFonts w:ascii="Consolas" w:hAnsi="Consolas"/>
                <w:lang w:val="fr-CH"/>
              </w:rPr>
              <w:t xml:space="preserve"> </w:t>
            </w:r>
            <w:proofErr w:type="spellStart"/>
            <w:r w:rsidRPr="00F15A6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F15A69">
              <w:rPr>
                <w:rFonts w:ascii="Consolas" w:hAnsi="Consolas"/>
                <w:lang w:val="fr-CH"/>
              </w:rPr>
              <w:t xml:space="preserve">-model="#dance" animation-mixer="clip: mixamo.com; loop:2; </w:t>
            </w:r>
            <w:proofErr w:type="spellStart"/>
            <w:r w:rsidRPr="00F15A69">
              <w:rPr>
                <w:rFonts w:ascii="Consolas" w:hAnsi="Consolas"/>
                <w:lang w:val="fr-CH"/>
              </w:rPr>
              <w:t>timeScale</w:t>
            </w:r>
            <w:proofErr w:type="spellEnd"/>
            <w:r w:rsidRPr="00F15A69">
              <w:rPr>
                <w:rFonts w:ascii="Consolas" w:hAnsi="Consolas"/>
                <w:lang w:val="fr-CH"/>
              </w:rPr>
              <w:t xml:space="preserve">: 1;" </w:t>
            </w:r>
            <w:proofErr w:type="spellStart"/>
            <w:r w:rsidRPr="00F15A69">
              <w:rPr>
                <w:rFonts w:ascii="Consolas" w:hAnsi="Consolas"/>
                <w:lang w:val="fr-CH"/>
              </w:rPr>
              <w:t>scale</w:t>
            </w:r>
            <w:proofErr w:type="spellEnd"/>
            <w:r w:rsidRPr="00F15A69">
              <w:rPr>
                <w:rFonts w:ascii="Consolas" w:hAnsi="Consolas"/>
                <w:lang w:val="fr-CH"/>
              </w:rPr>
              <w:t>="0.5 0.5 0.5"</w:t>
            </w:r>
          </w:p>
          <w:p w14:paraId="0672D4C6" w14:textId="77777777" w:rsidR="00F15A69" w:rsidRDefault="00F15A69" w:rsidP="00F15A69">
            <w:pPr>
              <w:spacing w:line="285" w:lineRule="exact"/>
              <w:rPr>
                <w:rFonts w:ascii="Consolas" w:hAnsi="Consolas"/>
                <w:lang w:val="fr-CH"/>
              </w:rPr>
            </w:pPr>
            <w:proofErr w:type="gramStart"/>
            <w:r w:rsidRPr="00F15A69">
              <w:rPr>
                <w:rFonts w:ascii="Consolas" w:hAnsi="Consolas"/>
                <w:lang w:val="fr-CH"/>
              </w:rPr>
              <w:t>rotation</w:t>
            </w:r>
            <w:proofErr w:type="gramEnd"/>
            <w:r w:rsidRPr="00F15A69">
              <w:rPr>
                <w:rFonts w:ascii="Consolas" w:hAnsi="Consolas"/>
                <w:lang w:val="fr-CH"/>
              </w:rPr>
              <w:t xml:space="preserve">="-90 0 0" position="0 0 </w:t>
            </w:r>
            <w:r>
              <w:rPr>
                <w:rFonts w:ascii="Consolas" w:hAnsi="Consolas"/>
                <w:lang w:val="fr-CH"/>
              </w:rPr>
              <w:t>0" position="0 0 0"&gt;&lt;/a-</w:t>
            </w:r>
            <w:proofErr w:type="spellStart"/>
            <w:r>
              <w:rPr>
                <w:rFonts w:ascii="Consolas" w:hAnsi="Consolas"/>
                <w:lang w:val="fr-CH"/>
              </w:rPr>
              <w:t>entity</w:t>
            </w:r>
            <w:proofErr w:type="spellEnd"/>
            <w:r>
              <w:rPr>
                <w:rFonts w:ascii="Consolas" w:hAnsi="Consolas"/>
                <w:lang w:val="fr-CH"/>
              </w:rPr>
              <w:t>&gt;</w:t>
            </w:r>
          </w:p>
          <w:p w14:paraId="5B3724F8" w14:textId="77777777" w:rsidR="0073710B" w:rsidRDefault="00F15A69" w:rsidP="00F15A69">
            <w:pPr>
              <w:spacing w:line="285" w:lineRule="exact"/>
              <w:rPr>
                <w:rFonts w:ascii="Consolas" w:hAnsi="Consolas"/>
                <w:lang w:val="fr-CH"/>
              </w:rPr>
            </w:pPr>
            <w:r w:rsidRPr="00F15A69">
              <w:rPr>
                <w:rFonts w:ascii="Consolas" w:hAnsi="Consolas"/>
                <w:lang w:val="fr-CH"/>
              </w:rPr>
              <w:t>&lt;/a-marker&gt;</w:t>
            </w:r>
          </w:p>
          <w:p w14:paraId="64615538" w14:textId="668884CE" w:rsidR="00F15A69" w:rsidRPr="00F15A69" w:rsidRDefault="00F15A69" w:rsidP="00F15A69">
            <w:pPr>
              <w:spacing w:line="285" w:lineRule="exact"/>
              <w:rPr>
                <w:rFonts w:ascii="Consolas" w:hAnsi="Consolas"/>
                <w:lang w:val="fr-CH"/>
              </w:rPr>
            </w:pPr>
            <w:r w:rsidRPr="00F15A69">
              <w:rPr>
                <w:rFonts w:ascii="Consolas" w:hAnsi="Consolas"/>
                <w:lang w:val="fr-CH"/>
              </w:rPr>
              <w:t>&lt;a-</w:t>
            </w:r>
            <w:proofErr w:type="spellStart"/>
            <w:r w:rsidRPr="00F15A69">
              <w:rPr>
                <w:rFonts w:ascii="Consolas" w:hAnsi="Consolas"/>
                <w:lang w:val="fr-CH"/>
              </w:rPr>
              <w:t>entity</w:t>
            </w:r>
            <w:proofErr w:type="spellEnd"/>
            <w:r w:rsidRPr="00F15A69">
              <w:rPr>
                <w:rFonts w:ascii="Consolas" w:hAnsi="Consolas"/>
                <w:lang w:val="fr-CH"/>
              </w:rPr>
              <w:t xml:space="preserve"> camera&gt;&lt;/a-</w:t>
            </w:r>
            <w:proofErr w:type="spellStart"/>
            <w:r w:rsidRPr="00F15A69">
              <w:rPr>
                <w:rFonts w:ascii="Consolas" w:hAnsi="Consolas"/>
                <w:lang w:val="fr-CH"/>
              </w:rPr>
              <w:t>entity</w:t>
            </w:r>
            <w:proofErr w:type="spellEnd"/>
            <w:r w:rsidRPr="00F15A69">
              <w:rPr>
                <w:rFonts w:ascii="Consolas" w:hAnsi="Consolas"/>
                <w:lang w:val="fr-CH"/>
              </w:rPr>
              <w:t>&gt;</w:t>
            </w:r>
          </w:p>
        </w:tc>
      </w:tr>
    </w:tbl>
    <w:p w14:paraId="4FC1EEEE" w14:textId="1E47FB95" w:rsidR="00CA3CA8" w:rsidRDefault="000600C9" w:rsidP="00092D80">
      <w:pPr>
        <w:pStyle w:val="berschrift2"/>
      </w:pPr>
      <w:bookmarkStart w:id="165" w:name="_Toc40881912"/>
      <w:r>
        <w:lastRenderedPageBreak/>
        <w:t>Links</w:t>
      </w:r>
      <w:r w:rsidR="00CA3CA8">
        <w:t xml:space="preserve"> in HTML </w:t>
      </w:r>
      <w:proofErr w:type="spellStart"/>
      <w:r w:rsidR="00CA3CA8">
        <w:t>Datei</w:t>
      </w:r>
      <w:bookmarkEnd w:id="128"/>
      <w:bookmarkEnd w:id="129"/>
      <w:bookmarkEnd w:id="130"/>
      <w:bookmarkEnd w:id="165"/>
      <w:proofErr w:type="spellEnd"/>
    </w:p>
    <w:p w14:paraId="0FDA542D" w14:textId="400B8925" w:rsidR="009A4E1D" w:rsidRDefault="009A4E1D" w:rsidP="009A4E1D">
      <w:pPr>
        <w:pStyle w:val="Beschriftung"/>
        <w:keepNext/>
      </w:pPr>
      <w:bookmarkStart w:id="166" w:name="_Toc40877743"/>
      <w:r>
        <w:t xml:space="preserve">Tabelle </w:t>
      </w:r>
      <w:r w:rsidR="006C6C1D">
        <w:fldChar w:fldCharType="begin"/>
      </w:r>
      <w:r w:rsidR="006C6C1D">
        <w:instrText xml:space="preserve"> SEQ Tabelle \* ARABIC </w:instrText>
      </w:r>
      <w:r w:rsidR="006C6C1D">
        <w:fldChar w:fldCharType="separate"/>
      </w:r>
      <w:r w:rsidR="00304589">
        <w:rPr>
          <w:noProof/>
        </w:rPr>
        <w:t>50</w:t>
      </w:r>
      <w:r w:rsidR="006C6C1D">
        <w:rPr>
          <w:noProof/>
        </w:rPr>
        <w:fldChar w:fldCharType="end"/>
      </w:r>
      <w:r>
        <w:t>: Aufbau in HTML</w:t>
      </w:r>
      <w:bookmarkEnd w:id="166"/>
    </w:p>
    <w:tbl>
      <w:tblPr>
        <w:tblStyle w:val="Tabellenraster"/>
        <w:tblW w:w="9072" w:type="dxa"/>
        <w:tblLayout w:type="fixed"/>
        <w:tblLook w:val="06A0" w:firstRow="1" w:lastRow="0" w:firstColumn="1" w:lastColumn="0" w:noHBand="1" w:noVBand="1"/>
      </w:tblPr>
      <w:tblGrid>
        <w:gridCol w:w="4536"/>
        <w:gridCol w:w="4536"/>
      </w:tblGrid>
      <w:tr w:rsidR="5C355379" w14:paraId="2150D00C" w14:textId="77777777" w:rsidTr="009A4E1D">
        <w:tc>
          <w:tcPr>
            <w:tcW w:w="4536" w:type="dxa"/>
            <w:shd w:val="clear" w:color="auto" w:fill="D9D9D9" w:themeFill="background1" w:themeFillShade="D9"/>
          </w:tcPr>
          <w:p w14:paraId="793C7FB0" w14:textId="082B4412" w:rsidR="7E214E97" w:rsidRDefault="7E214E97" w:rsidP="5C355379">
            <w:pPr>
              <w:rPr>
                <w:rFonts w:eastAsia="Arial" w:cs="Arial"/>
                <w:b/>
                <w:bCs/>
              </w:rPr>
            </w:pPr>
            <w:r w:rsidRPr="5C355379">
              <w:rPr>
                <w:rFonts w:eastAsia="Arial" w:cs="Arial"/>
                <w:b/>
                <w:bCs/>
              </w:rPr>
              <w:t>Code</w:t>
            </w:r>
          </w:p>
        </w:tc>
        <w:tc>
          <w:tcPr>
            <w:tcW w:w="4536" w:type="dxa"/>
            <w:shd w:val="clear" w:color="auto" w:fill="D9D9D9" w:themeFill="background1" w:themeFillShade="D9"/>
          </w:tcPr>
          <w:p w14:paraId="0FE7ADE0" w14:textId="22636F66" w:rsidR="7E214E97" w:rsidRDefault="7E214E97" w:rsidP="5C355379">
            <w:pPr>
              <w:rPr>
                <w:rFonts w:eastAsia="Arial" w:cs="Arial"/>
                <w:b/>
                <w:bCs/>
              </w:rPr>
            </w:pPr>
            <w:r w:rsidRPr="5C355379">
              <w:rPr>
                <w:rFonts w:eastAsia="Arial" w:cs="Arial"/>
                <w:b/>
                <w:bCs/>
              </w:rPr>
              <w:t>Beschreibung</w:t>
            </w:r>
          </w:p>
        </w:tc>
      </w:tr>
      <w:tr w:rsidR="0D77E8E7" w14:paraId="22BB4DFA" w14:textId="77777777" w:rsidTr="009A4E1D">
        <w:tc>
          <w:tcPr>
            <w:tcW w:w="4536" w:type="dxa"/>
          </w:tcPr>
          <w:p w14:paraId="0A9B7CC6" w14:textId="4089E990" w:rsidR="001E2B2C" w:rsidRPr="001E2B2C" w:rsidRDefault="001E2B2C" w:rsidP="001E2B2C">
            <w:pPr>
              <w:rPr>
                <w:rFonts w:ascii="Consolas" w:eastAsia="Consolas" w:hAnsi="Consolas" w:cs="Consolas"/>
              </w:rPr>
            </w:pPr>
            <w:r>
              <w:rPr>
                <w:rFonts w:ascii="Consolas" w:eastAsia="Consolas" w:hAnsi="Consolas" w:cs="Consolas"/>
              </w:rPr>
              <w:t xml:space="preserve">&lt;link </w:t>
            </w:r>
            <w:proofErr w:type="spellStart"/>
            <w:r w:rsidR="616BE889" w:rsidRPr="0D77E8E7">
              <w:rPr>
                <w:rFonts w:ascii="Consolas" w:eastAsia="Consolas" w:hAnsi="Consolas" w:cs="Consolas"/>
              </w:rPr>
              <w:t>rel</w:t>
            </w:r>
            <w:proofErr w:type="spellEnd"/>
            <w:r w:rsidR="616BE889" w:rsidRPr="0D77E8E7">
              <w:rPr>
                <w:rFonts w:ascii="Consolas" w:eastAsia="Consolas" w:hAnsi="Consolas" w:cs="Consolas"/>
              </w:rPr>
              <w:t>="</w:t>
            </w:r>
            <w:proofErr w:type="spellStart"/>
            <w:r w:rsidR="616BE889" w:rsidRPr="0D77E8E7">
              <w:rPr>
                <w:rFonts w:ascii="Consolas" w:eastAsia="Consolas" w:hAnsi="Consolas" w:cs="Consolas"/>
              </w:rPr>
              <w:t>stylesheet</w:t>
            </w:r>
            <w:proofErr w:type="spellEnd"/>
            <w:r w:rsidR="616BE889" w:rsidRPr="0D77E8E7">
              <w:rPr>
                <w:rFonts w:ascii="Consolas" w:eastAsia="Consolas" w:hAnsi="Consolas" w:cs="Consolas"/>
              </w:rPr>
              <w:t>" typ</w:t>
            </w:r>
            <w:r>
              <w:rPr>
                <w:rFonts w:ascii="Consolas" w:eastAsia="Consolas" w:hAnsi="Consolas" w:cs="Consolas"/>
              </w:rPr>
              <w:t>e="</w:t>
            </w:r>
            <w:proofErr w:type="spellStart"/>
            <w:r>
              <w:rPr>
                <w:rFonts w:ascii="Consolas" w:eastAsia="Consolas" w:hAnsi="Consolas" w:cs="Consolas"/>
              </w:rPr>
              <w:t>text</w:t>
            </w:r>
            <w:proofErr w:type="spellEnd"/>
            <w:r>
              <w:rPr>
                <w:rFonts w:ascii="Consolas" w:eastAsia="Consolas" w:hAnsi="Consolas" w:cs="Consolas"/>
              </w:rPr>
              <w:t>/</w:t>
            </w:r>
            <w:proofErr w:type="spellStart"/>
            <w:r>
              <w:rPr>
                <w:rFonts w:ascii="Consolas" w:eastAsia="Consolas" w:hAnsi="Consolas" w:cs="Consolas"/>
              </w:rPr>
              <w:t>css</w:t>
            </w:r>
            <w:proofErr w:type="spellEnd"/>
            <w:r>
              <w:rPr>
                <w:rFonts w:ascii="Consolas" w:eastAsia="Consolas" w:hAnsi="Consolas" w:cs="Consolas"/>
              </w:rPr>
              <w:t>" </w:t>
            </w:r>
            <w:proofErr w:type="spellStart"/>
            <w:r>
              <w:rPr>
                <w:rFonts w:ascii="Consolas" w:eastAsia="Consolas" w:hAnsi="Consolas" w:cs="Consolas"/>
              </w:rPr>
              <w:t>href</w:t>
            </w:r>
            <w:proofErr w:type="spellEnd"/>
            <w:r>
              <w:rPr>
                <w:rFonts w:ascii="Consolas" w:eastAsia="Consolas" w:hAnsi="Consolas" w:cs="Consolas"/>
              </w:rPr>
              <w:t>="style.css"/&gt;</w:t>
            </w:r>
          </w:p>
        </w:tc>
        <w:tc>
          <w:tcPr>
            <w:tcW w:w="4536" w:type="dxa"/>
          </w:tcPr>
          <w:p w14:paraId="41D21847" w14:textId="2F6E7849" w:rsidR="0D77E8E7" w:rsidRDefault="001E2B2C" w:rsidP="341D6059">
            <w:pPr>
              <w:spacing w:line="285" w:lineRule="atLeast"/>
            </w:pPr>
            <w:r>
              <w:t>Als ers</w:t>
            </w:r>
            <w:r w:rsidR="00131C69">
              <w:t xml:space="preserve">tes haben wir das CSS verlinkt, wegen dem </w:t>
            </w:r>
            <w:proofErr w:type="spellStart"/>
            <w:r w:rsidR="00131C69">
              <w:t>Loading</w:t>
            </w:r>
            <w:proofErr w:type="spellEnd"/>
            <w:r w:rsidR="00131C69">
              <w:t xml:space="preserve"> Screen und den </w:t>
            </w:r>
            <w:proofErr w:type="spellStart"/>
            <w:r w:rsidR="00131C69">
              <w:t>Minigames</w:t>
            </w:r>
            <w:proofErr w:type="spellEnd"/>
            <w:r w:rsidR="00131C69">
              <w:t xml:space="preserve"> Webseiten.</w:t>
            </w:r>
          </w:p>
        </w:tc>
      </w:tr>
      <w:tr w:rsidR="001E2B2C" w14:paraId="43B6AA38" w14:textId="77777777" w:rsidTr="009A4E1D">
        <w:tc>
          <w:tcPr>
            <w:tcW w:w="4536" w:type="dxa"/>
          </w:tcPr>
          <w:p w14:paraId="176A5976" w14:textId="45CDA240" w:rsidR="001E2B2C" w:rsidRDefault="001E2B2C" w:rsidP="001E2B2C">
            <w:pPr>
              <w:spacing w:line="285" w:lineRule="atLeast"/>
              <w:rPr>
                <w:rFonts w:ascii="Consolas" w:eastAsia="Consolas" w:hAnsi="Consolas" w:cs="Consolas"/>
              </w:rPr>
            </w:pPr>
            <w:r w:rsidRPr="0D77E8E7">
              <w:rPr>
                <w:rFonts w:ascii="Consolas" w:eastAsia="Consolas" w:hAnsi="Consolas" w:cs="Consolas"/>
              </w:rPr>
              <w:t>&lt;script src="https://</w:t>
            </w:r>
            <w:r>
              <w:rPr>
                <w:rFonts w:ascii="Consolas" w:eastAsia="Consolas" w:hAnsi="Consolas" w:cs="Consolas"/>
              </w:rPr>
              <w:t>A-Frame</w:t>
            </w:r>
            <w:r w:rsidRPr="0D77E8E7">
              <w:rPr>
                <w:rFonts w:ascii="Consolas" w:eastAsia="Consolas" w:hAnsi="Consolas" w:cs="Consolas"/>
              </w:rPr>
              <w:t>.io/releases/1.0.0/</w:t>
            </w:r>
            <w:r>
              <w:rPr>
                <w:rFonts w:ascii="Consolas" w:eastAsia="Consolas" w:hAnsi="Consolas" w:cs="Consolas"/>
              </w:rPr>
              <w:t>A-Frame</w:t>
            </w:r>
            <w:r w:rsidRPr="0D77E8E7">
              <w:rPr>
                <w:rFonts w:ascii="Consolas" w:eastAsia="Consolas" w:hAnsi="Consolas" w:cs="Consolas"/>
              </w:rPr>
              <w:t>.min.js"&gt;&lt;/script&gt;</w:t>
            </w:r>
          </w:p>
        </w:tc>
        <w:tc>
          <w:tcPr>
            <w:tcW w:w="4536" w:type="dxa"/>
          </w:tcPr>
          <w:p w14:paraId="65F6AF79" w14:textId="21EA1928" w:rsidR="001E2B2C" w:rsidRDefault="001E2B2C" w:rsidP="001E2B2C">
            <w:pPr>
              <w:spacing w:line="285" w:lineRule="atLeast"/>
            </w:pPr>
            <w:r>
              <w:t xml:space="preserve">Bei uns wurde es so umgesetzt, dass wir in unserer HTML Datei zuerst das Script von A-Frame einbinden. </w:t>
            </w:r>
            <w:r w:rsidR="00697F63">
              <w:t>Damit man AR-Inhalte hinzufügen kann.</w:t>
            </w:r>
          </w:p>
        </w:tc>
      </w:tr>
      <w:tr w:rsidR="001E2B2C" w14:paraId="7B1D5F5C" w14:textId="77777777" w:rsidTr="009A4E1D">
        <w:tc>
          <w:tcPr>
            <w:tcW w:w="4536" w:type="dxa"/>
          </w:tcPr>
          <w:p w14:paraId="7A31F02C" w14:textId="77777777" w:rsidR="001E2B2C" w:rsidRPr="001E2B2C" w:rsidRDefault="001E2B2C" w:rsidP="001E2B2C">
            <w:pPr>
              <w:spacing w:line="285" w:lineRule="atLeast"/>
              <w:rPr>
                <w:rFonts w:ascii="Consolas" w:eastAsia="Consolas" w:hAnsi="Consolas" w:cs="Consolas"/>
                <w:lang w:val="fr-CH"/>
              </w:rPr>
            </w:pPr>
            <w:r w:rsidRPr="001E2B2C">
              <w:rPr>
                <w:rFonts w:ascii="Consolas" w:eastAsia="Consolas" w:hAnsi="Consolas" w:cs="Consolas"/>
                <w:lang w:val="fr-CH"/>
              </w:rPr>
              <w:t>&lt;</w:t>
            </w:r>
            <w:proofErr w:type="gramStart"/>
            <w:r w:rsidRPr="001E2B2C">
              <w:rPr>
                <w:rFonts w:ascii="Consolas" w:eastAsia="Consolas" w:hAnsi="Consolas" w:cs="Consolas"/>
                <w:lang w:val="fr-CH"/>
              </w:rPr>
              <w:t>script</w:t>
            </w:r>
            <w:proofErr w:type="gramEnd"/>
            <w:r w:rsidRPr="001E2B2C">
              <w:rPr>
                <w:rFonts w:ascii="Consolas" w:eastAsia="Consolas" w:hAnsi="Consolas" w:cs="Consolas"/>
                <w:lang w:val="fr-CH"/>
              </w:rPr>
              <w:t xml:space="preserve"> src="https://raw.githack.com/jeromeetienne/AR.js/2.1.4/A-Frame/build/A-Frame-ar.js"&gt;</w:t>
            </w:r>
          </w:p>
          <w:p w14:paraId="68D7B0CF" w14:textId="77777777" w:rsidR="001E2B2C" w:rsidRDefault="001E2B2C" w:rsidP="001E2B2C">
            <w:pPr>
              <w:spacing w:line="285" w:lineRule="atLeast"/>
              <w:rPr>
                <w:rFonts w:ascii="Consolas" w:eastAsia="Consolas" w:hAnsi="Consolas" w:cs="Consolas"/>
              </w:rPr>
            </w:pPr>
            <w:r w:rsidRPr="750EFABC">
              <w:rPr>
                <w:rFonts w:ascii="Consolas" w:eastAsia="Consolas" w:hAnsi="Consolas" w:cs="Consolas"/>
              </w:rPr>
              <w:t>&lt;/</w:t>
            </w:r>
            <w:proofErr w:type="spellStart"/>
            <w:r w:rsidRPr="750EFABC">
              <w:rPr>
                <w:rFonts w:ascii="Consolas" w:eastAsia="Consolas" w:hAnsi="Consolas" w:cs="Consolas"/>
              </w:rPr>
              <w:t>script</w:t>
            </w:r>
            <w:proofErr w:type="spellEnd"/>
            <w:r w:rsidRPr="750EFABC">
              <w:rPr>
                <w:rFonts w:ascii="Consolas" w:eastAsia="Consolas" w:hAnsi="Consolas" w:cs="Consolas"/>
              </w:rPr>
              <w:t>&gt;</w:t>
            </w:r>
          </w:p>
          <w:p w14:paraId="418C0FCC" w14:textId="77777777" w:rsidR="001E2B2C" w:rsidRDefault="001E2B2C" w:rsidP="001E2B2C">
            <w:pPr>
              <w:spacing w:line="285" w:lineRule="atLeast"/>
              <w:rPr>
                <w:rFonts w:ascii="Consolas" w:eastAsia="Consolas" w:hAnsi="Consolas" w:cs="Consolas"/>
              </w:rPr>
            </w:pPr>
          </w:p>
        </w:tc>
        <w:tc>
          <w:tcPr>
            <w:tcW w:w="4536" w:type="dxa"/>
          </w:tcPr>
          <w:p w14:paraId="3546E073" w14:textId="27E38D20" w:rsidR="001E2B2C" w:rsidRDefault="001E2B2C" w:rsidP="001E2B2C">
            <w:pPr>
              <w:spacing w:line="285" w:lineRule="atLeast"/>
            </w:pPr>
            <w:r>
              <w:t>Danach das Script von Jerome Etienne</w:t>
            </w:r>
            <w:r w:rsidR="00DE08DF">
              <w:fldChar w:fldCharType="begin"/>
            </w:r>
            <w:r w:rsidR="00DE08DF">
              <w:instrText xml:space="preserve"> XE "</w:instrText>
            </w:r>
            <w:r w:rsidR="00DE08DF" w:rsidRPr="006A64D6">
              <w:rPr>
                <w:rFonts w:eastAsia="Arial" w:cs="Arial"/>
              </w:rPr>
              <w:instrText>Jerome Etienne</w:instrText>
            </w:r>
            <w:r w:rsidR="00DE08DF">
              <w:instrText xml:space="preserve">" </w:instrText>
            </w:r>
            <w:r w:rsidR="00DE08DF">
              <w:fldChar w:fldCharType="end"/>
            </w:r>
            <w:r>
              <w:t>. Jerome Etienne hat auch ein Script geschrieben und ist Entwickler.</w:t>
            </w:r>
            <w:r w:rsidR="00697F63">
              <w:t xml:space="preserve"> Damit man AR-Inhalte hinzufügen kann.</w:t>
            </w:r>
          </w:p>
        </w:tc>
      </w:tr>
      <w:tr w:rsidR="001E2B2C" w:rsidRPr="001E2B2C" w14:paraId="0E0E9145" w14:textId="77777777" w:rsidTr="009A4E1D">
        <w:tc>
          <w:tcPr>
            <w:tcW w:w="4536" w:type="dxa"/>
          </w:tcPr>
          <w:p w14:paraId="4757CB56" w14:textId="1F9E4F2B" w:rsidR="001E2B2C" w:rsidRPr="001E2B2C" w:rsidRDefault="001E2B2C" w:rsidP="001E2B2C">
            <w:pPr>
              <w:spacing w:line="285" w:lineRule="atLeast"/>
              <w:rPr>
                <w:rFonts w:ascii="Consolas" w:eastAsia="Consolas" w:hAnsi="Consolas" w:cs="Consolas"/>
                <w:lang w:val="fr-CH"/>
              </w:rPr>
            </w:pPr>
            <w:r>
              <w:rPr>
                <w:rFonts w:ascii="Consolas" w:eastAsia="Consolas" w:hAnsi="Consolas" w:cs="Consolas"/>
                <w:lang w:val="fr-CH"/>
              </w:rPr>
              <w:t xml:space="preserve">&lt;script </w:t>
            </w:r>
            <w:r w:rsidRPr="001E2B2C">
              <w:rPr>
                <w:rFonts w:ascii="Consolas" w:eastAsia="Consolas" w:hAnsi="Consolas" w:cs="Consolas"/>
                <w:lang w:val="fr-CH"/>
              </w:rPr>
              <w:t>src="https://rawgit.com/donmccurdy/aframe-extras/master/dist/aframe-extras.loaders.min.js"&gt;&lt;/script&gt;</w:t>
            </w:r>
          </w:p>
        </w:tc>
        <w:tc>
          <w:tcPr>
            <w:tcW w:w="4536" w:type="dxa"/>
          </w:tcPr>
          <w:p w14:paraId="0E2073FE" w14:textId="09F40739" w:rsidR="001E2B2C" w:rsidRPr="001E2B2C" w:rsidRDefault="001E2B2C" w:rsidP="001E2B2C">
            <w:pPr>
              <w:spacing w:line="285" w:lineRule="atLeast"/>
            </w:pPr>
            <w:r w:rsidRPr="001E2B2C">
              <w:t>Dieses Script ist zuständig für unsere animierten 3</w:t>
            </w:r>
            <w:r>
              <w:t>D-Modelle.</w:t>
            </w:r>
          </w:p>
        </w:tc>
      </w:tr>
    </w:tbl>
    <w:p w14:paraId="26AB4A7A" w14:textId="40EC9E09" w:rsidR="009A4E1D" w:rsidRDefault="00CA3CA8" w:rsidP="009A4E1D">
      <w:pPr>
        <w:pStyle w:val="berschrift2"/>
      </w:pPr>
      <w:bookmarkStart w:id="167" w:name="_Toc37051474"/>
      <w:bookmarkStart w:id="168" w:name="_Toc37053047"/>
      <w:bookmarkStart w:id="169" w:name="_Toc37053303"/>
      <w:bookmarkStart w:id="170" w:name="_Toc40881913"/>
      <w:r>
        <w:t>Body</w:t>
      </w:r>
      <w:r w:rsidRPr="00E8050D">
        <w:rPr>
          <w:lang w:val="de-CH"/>
        </w:rPr>
        <w:t xml:space="preserve"> definieren</w:t>
      </w:r>
      <w:bookmarkEnd w:id="167"/>
      <w:bookmarkEnd w:id="168"/>
      <w:bookmarkEnd w:id="169"/>
      <w:bookmarkEnd w:id="170"/>
    </w:p>
    <w:p w14:paraId="5AB1F05A" w14:textId="11432FC5" w:rsidR="005079B7" w:rsidRDefault="005079B7" w:rsidP="005079B7">
      <w:pPr>
        <w:pStyle w:val="Beschriftung"/>
        <w:keepNext/>
      </w:pPr>
      <w:bookmarkStart w:id="171" w:name="_Toc40877744"/>
      <w:r>
        <w:t xml:space="preserve">Tabelle </w:t>
      </w:r>
      <w:r w:rsidR="006C6C1D">
        <w:fldChar w:fldCharType="begin"/>
      </w:r>
      <w:r w:rsidR="006C6C1D">
        <w:instrText xml:space="preserve"> SEQ Tabelle \* ARABIC </w:instrText>
      </w:r>
      <w:r w:rsidR="006C6C1D">
        <w:fldChar w:fldCharType="separate"/>
      </w:r>
      <w:r w:rsidR="00304589">
        <w:rPr>
          <w:noProof/>
        </w:rPr>
        <w:t>51</w:t>
      </w:r>
      <w:r w:rsidR="006C6C1D">
        <w:rPr>
          <w:noProof/>
        </w:rPr>
        <w:fldChar w:fldCharType="end"/>
      </w:r>
      <w:r>
        <w:t>:Body definieren</w:t>
      </w:r>
      <w:bookmarkEnd w:id="171"/>
    </w:p>
    <w:tbl>
      <w:tblPr>
        <w:tblStyle w:val="Tabellenraster"/>
        <w:tblW w:w="9072" w:type="dxa"/>
        <w:tblLayout w:type="fixed"/>
        <w:tblLook w:val="06A0" w:firstRow="1" w:lastRow="0" w:firstColumn="1" w:lastColumn="0" w:noHBand="1" w:noVBand="1"/>
      </w:tblPr>
      <w:tblGrid>
        <w:gridCol w:w="4536"/>
        <w:gridCol w:w="4536"/>
      </w:tblGrid>
      <w:tr w:rsidR="22F17CA5" w14:paraId="3963724A" w14:textId="77777777" w:rsidTr="009A4E1D">
        <w:tc>
          <w:tcPr>
            <w:tcW w:w="4536" w:type="dxa"/>
            <w:shd w:val="clear" w:color="auto" w:fill="D9D9D9" w:themeFill="background1" w:themeFillShade="D9"/>
          </w:tcPr>
          <w:p w14:paraId="5D6D8607" w14:textId="122B56E5" w:rsidR="4AC75E6D" w:rsidRDefault="569A494F" w:rsidP="22F17CA5">
            <w:pPr>
              <w:rPr>
                <w:b/>
                <w:bCs/>
              </w:rPr>
            </w:pPr>
            <w:r w:rsidRPr="750EFABC">
              <w:rPr>
                <w:b/>
                <w:bCs/>
              </w:rPr>
              <w:t>Code</w:t>
            </w:r>
          </w:p>
        </w:tc>
        <w:tc>
          <w:tcPr>
            <w:tcW w:w="4536" w:type="dxa"/>
            <w:shd w:val="clear" w:color="auto" w:fill="D9D9D9" w:themeFill="background1" w:themeFillShade="D9"/>
          </w:tcPr>
          <w:p w14:paraId="70D9C00F" w14:textId="781A098C" w:rsidR="4AC75E6D" w:rsidRDefault="569A494F" w:rsidP="22F17CA5">
            <w:pPr>
              <w:rPr>
                <w:b/>
                <w:bCs/>
              </w:rPr>
            </w:pPr>
            <w:r w:rsidRPr="750EFABC">
              <w:rPr>
                <w:b/>
                <w:bCs/>
              </w:rPr>
              <w:t>Beschreibung</w:t>
            </w:r>
          </w:p>
        </w:tc>
      </w:tr>
      <w:tr w:rsidR="22F17CA5" w14:paraId="67C37AC3" w14:textId="77777777" w:rsidTr="009A4E1D">
        <w:tc>
          <w:tcPr>
            <w:tcW w:w="4536" w:type="dxa"/>
          </w:tcPr>
          <w:p w14:paraId="0CD59B86" w14:textId="4AC5FE4C" w:rsidR="4AC75E6D" w:rsidRPr="00422B0F" w:rsidRDefault="569A494F">
            <w:pPr>
              <w:rPr>
                <w:lang w:val="fr-CH"/>
              </w:rPr>
            </w:pPr>
            <w:r w:rsidRPr="00422B0F">
              <w:rPr>
                <w:rFonts w:ascii="Consolas" w:eastAsia="Consolas" w:hAnsi="Consolas" w:cs="Consolas"/>
                <w:lang w:val="fr-CH"/>
              </w:rPr>
              <w:t>&lt;body style='</w:t>
            </w:r>
            <w:proofErr w:type="spellStart"/>
            <w:r w:rsidRPr="00422B0F">
              <w:rPr>
                <w:rFonts w:ascii="Consolas" w:eastAsia="Consolas" w:hAnsi="Consolas" w:cs="Consolas"/>
                <w:lang w:val="fr-CH"/>
              </w:rPr>
              <w:t>margin</w:t>
            </w:r>
            <w:proofErr w:type="spellEnd"/>
            <w:r w:rsidRPr="00422B0F">
              <w:rPr>
                <w:rFonts w:ascii="Consolas" w:eastAsia="Consolas" w:hAnsi="Consolas" w:cs="Consolas"/>
                <w:lang w:val="fr-CH"/>
              </w:rPr>
              <w:t> : 0px; </w:t>
            </w:r>
            <w:proofErr w:type="spellStart"/>
            <w:r w:rsidRPr="00422B0F">
              <w:rPr>
                <w:rFonts w:ascii="Consolas" w:eastAsia="Consolas" w:hAnsi="Consolas" w:cs="Consolas"/>
                <w:lang w:val="fr-CH"/>
              </w:rPr>
              <w:t>overflow</w:t>
            </w:r>
            <w:proofErr w:type="spellEnd"/>
            <w:r w:rsidRPr="00422B0F">
              <w:rPr>
                <w:rFonts w:ascii="Consolas" w:eastAsia="Consolas" w:hAnsi="Consolas" w:cs="Consolas"/>
                <w:lang w:val="fr-CH"/>
              </w:rPr>
              <w:t>: </w:t>
            </w:r>
            <w:proofErr w:type="spellStart"/>
            <w:r w:rsidRPr="00422B0F">
              <w:rPr>
                <w:rFonts w:ascii="Consolas" w:eastAsia="Consolas" w:hAnsi="Consolas" w:cs="Consolas"/>
                <w:lang w:val="fr-CH"/>
              </w:rPr>
              <w:t>hidden</w:t>
            </w:r>
            <w:proofErr w:type="spellEnd"/>
            <w:r w:rsidRPr="00422B0F">
              <w:rPr>
                <w:rFonts w:ascii="Consolas" w:eastAsia="Consolas" w:hAnsi="Consolas" w:cs="Consolas"/>
                <w:lang w:val="fr-CH"/>
              </w:rPr>
              <w:t>;'</w:t>
            </w:r>
            <w:r w:rsidRPr="00422B0F">
              <w:rPr>
                <w:rFonts w:eastAsia="Arial" w:cs="Arial"/>
                <w:lang w:val="fr-CH"/>
              </w:rPr>
              <w:t>&gt;</w:t>
            </w:r>
          </w:p>
        </w:tc>
        <w:tc>
          <w:tcPr>
            <w:tcW w:w="4536" w:type="dxa"/>
          </w:tcPr>
          <w:p w14:paraId="06934C24" w14:textId="52A94A14" w:rsidR="4AC75E6D" w:rsidRDefault="40EBDB81">
            <w:r>
              <w:t xml:space="preserve">In diesem Schritt macht man nichts </w:t>
            </w:r>
            <w:proofErr w:type="gramStart"/>
            <w:r w:rsidR="00697F63">
              <w:t>anderes</w:t>
            </w:r>
            <w:proofErr w:type="gramEnd"/>
            <w:r>
              <w:t xml:space="preserve">, als dass man den Body </w:t>
            </w:r>
            <w:r w:rsidR="1F0B7196">
              <w:t>definiert</w:t>
            </w:r>
            <w:r>
              <w:t>. Es geht genau gleich wie in HTML Webseiten auch.</w:t>
            </w:r>
          </w:p>
        </w:tc>
      </w:tr>
    </w:tbl>
    <w:p w14:paraId="037A6FD0" w14:textId="6EC553FE" w:rsidR="009A4E1D" w:rsidRDefault="005079B7" w:rsidP="009A4E1D">
      <w:pPr>
        <w:pStyle w:val="berschrift2"/>
      </w:pPr>
      <w:bookmarkStart w:id="172" w:name="_Toc37051475"/>
      <w:bookmarkStart w:id="173" w:name="_Toc37053048"/>
      <w:bookmarkStart w:id="174" w:name="_Toc37053304"/>
      <w:bookmarkStart w:id="175" w:name="_Toc40881914"/>
      <w:proofErr w:type="spellStart"/>
      <w:r>
        <w:t>Eine</w:t>
      </w:r>
      <w:proofErr w:type="spellEnd"/>
      <w:r>
        <w:t xml:space="preserve"> 3D </w:t>
      </w:r>
      <w:proofErr w:type="spellStart"/>
      <w:r>
        <w:t>Sz</w:t>
      </w:r>
      <w:r w:rsidR="00CA3CA8">
        <w:t>ene</w:t>
      </w:r>
      <w:proofErr w:type="spellEnd"/>
      <w:r w:rsidR="00CA3CA8">
        <w:t xml:space="preserve"> </w:t>
      </w:r>
      <w:proofErr w:type="spellStart"/>
      <w:r w:rsidR="00CA3CA8">
        <w:t>erstellen</w:t>
      </w:r>
      <w:bookmarkEnd w:id="172"/>
      <w:bookmarkEnd w:id="173"/>
      <w:bookmarkEnd w:id="174"/>
      <w:bookmarkEnd w:id="175"/>
      <w:proofErr w:type="spellEnd"/>
    </w:p>
    <w:p w14:paraId="4AEECFDF" w14:textId="45805205" w:rsidR="005079B7" w:rsidRDefault="005079B7" w:rsidP="005079B7">
      <w:pPr>
        <w:pStyle w:val="Beschriftung"/>
        <w:keepNext/>
      </w:pPr>
      <w:bookmarkStart w:id="176" w:name="_Toc40877745"/>
      <w:r>
        <w:t xml:space="preserve">Tabelle </w:t>
      </w:r>
      <w:r w:rsidR="006C6C1D">
        <w:fldChar w:fldCharType="begin"/>
      </w:r>
      <w:r w:rsidR="006C6C1D">
        <w:instrText xml:space="preserve"> SEQ Tabelle \* ARABIC </w:instrText>
      </w:r>
      <w:r w:rsidR="006C6C1D">
        <w:fldChar w:fldCharType="separate"/>
      </w:r>
      <w:r w:rsidR="00304589">
        <w:rPr>
          <w:noProof/>
        </w:rPr>
        <w:t>52</w:t>
      </w:r>
      <w:r w:rsidR="006C6C1D">
        <w:rPr>
          <w:noProof/>
        </w:rPr>
        <w:fldChar w:fldCharType="end"/>
      </w:r>
      <w:r>
        <w:t>: 3D Szene erstellen</w:t>
      </w:r>
      <w:bookmarkEnd w:id="176"/>
    </w:p>
    <w:tbl>
      <w:tblPr>
        <w:tblStyle w:val="Tabellenraster"/>
        <w:tblW w:w="9072" w:type="dxa"/>
        <w:tblLayout w:type="fixed"/>
        <w:tblLook w:val="06A0" w:firstRow="1" w:lastRow="0" w:firstColumn="1" w:lastColumn="0" w:noHBand="1" w:noVBand="1"/>
      </w:tblPr>
      <w:tblGrid>
        <w:gridCol w:w="4536"/>
        <w:gridCol w:w="4536"/>
      </w:tblGrid>
      <w:tr w:rsidR="22F17CA5" w14:paraId="4557BB77" w14:textId="77777777" w:rsidTr="009A4E1D">
        <w:tc>
          <w:tcPr>
            <w:tcW w:w="4536" w:type="dxa"/>
            <w:shd w:val="clear" w:color="auto" w:fill="D9D9D9" w:themeFill="background1" w:themeFillShade="D9"/>
          </w:tcPr>
          <w:p w14:paraId="54D04CE6" w14:textId="122B56E5" w:rsidR="22F17CA5" w:rsidRDefault="1C76541E" w:rsidP="22F17CA5">
            <w:pPr>
              <w:rPr>
                <w:b/>
                <w:bCs/>
              </w:rPr>
            </w:pPr>
            <w:r w:rsidRPr="750EFABC">
              <w:rPr>
                <w:b/>
                <w:bCs/>
              </w:rPr>
              <w:t>Code</w:t>
            </w:r>
          </w:p>
        </w:tc>
        <w:tc>
          <w:tcPr>
            <w:tcW w:w="4536" w:type="dxa"/>
            <w:shd w:val="clear" w:color="auto" w:fill="D9D9D9" w:themeFill="background1" w:themeFillShade="D9"/>
          </w:tcPr>
          <w:p w14:paraId="4339296A" w14:textId="781A098C" w:rsidR="22F17CA5" w:rsidRDefault="1C76541E" w:rsidP="22F17CA5">
            <w:pPr>
              <w:rPr>
                <w:b/>
                <w:bCs/>
              </w:rPr>
            </w:pPr>
            <w:r w:rsidRPr="750EFABC">
              <w:rPr>
                <w:b/>
                <w:bCs/>
              </w:rPr>
              <w:t>Beschreibung</w:t>
            </w:r>
          </w:p>
        </w:tc>
      </w:tr>
      <w:tr w:rsidR="22F17CA5" w14:paraId="716F1F41" w14:textId="77777777" w:rsidTr="009A4E1D">
        <w:tc>
          <w:tcPr>
            <w:tcW w:w="4536" w:type="dxa"/>
          </w:tcPr>
          <w:p w14:paraId="06251F43" w14:textId="69AA550E" w:rsidR="53A42C5C" w:rsidRPr="00564F73" w:rsidRDefault="3E8FC8FA" w:rsidP="22F17CA5">
            <w:pPr>
              <w:rPr>
                <w:rFonts w:ascii="Consolas" w:eastAsia="Consolas" w:hAnsi="Consolas" w:cs="Consolas"/>
                <w:lang w:val="fr-CH"/>
              </w:rPr>
            </w:pPr>
            <w:r w:rsidRPr="00564F73">
              <w:rPr>
                <w:rFonts w:ascii="Consolas" w:eastAsia="Consolas" w:hAnsi="Consolas" w:cs="Consolas"/>
                <w:lang w:val="fr-CH"/>
              </w:rPr>
              <w:t>&lt;a-</w:t>
            </w:r>
            <w:proofErr w:type="spellStart"/>
            <w:r w:rsidRPr="00564F73">
              <w:rPr>
                <w:rFonts w:ascii="Consolas" w:eastAsia="Consolas" w:hAnsi="Consolas" w:cs="Consolas"/>
                <w:lang w:val="fr-CH"/>
              </w:rPr>
              <w:t>scene</w:t>
            </w:r>
            <w:proofErr w:type="spellEnd"/>
            <w:r w:rsidRPr="00564F73">
              <w:rPr>
                <w:rFonts w:ascii="Consolas" w:eastAsia="Consolas" w:hAnsi="Consolas" w:cs="Consolas"/>
                <w:lang w:val="fr-CH"/>
              </w:rPr>
              <w:t> </w:t>
            </w:r>
            <w:proofErr w:type="spellStart"/>
            <w:r w:rsidRPr="00564F73">
              <w:rPr>
                <w:rFonts w:ascii="Consolas" w:eastAsia="Consolas" w:hAnsi="Consolas" w:cs="Consolas"/>
                <w:lang w:val="fr-CH"/>
              </w:rPr>
              <w:t>embedded</w:t>
            </w:r>
            <w:proofErr w:type="spellEnd"/>
            <w:r w:rsidRPr="00564F73">
              <w:rPr>
                <w:rFonts w:ascii="Consolas" w:eastAsia="Consolas" w:hAnsi="Consolas" w:cs="Consolas"/>
                <w:lang w:val="fr-CH"/>
              </w:rPr>
              <w:t> </w:t>
            </w:r>
            <w:proofErr w:type="spellStart"/>
            <w:r w:rsidRPr="00564F73">
              <w:rPr>
                <w:rFonts w:ascii="Consolas" w:eastAsia="Consolas" w:hAnsi="Consolas" w:cs="Consolas"/>
                <w:lang w:val="fr-CH"/>
              </w:rPr>
              <w:t>arjs</w:t>
            </w:r>
            <w:proofErr w:type="spellEnd"/>
            <w:r w:rsidR="6EBD0994" w:rsidRPr="00564F73">
              <w:rPr>
                <w:rFonts w:ascii="Consolas" w:eastAsia="Consolas" w:hAnsi="Consolas" w:cs="Consolas"/>
                <w:lang w:val="fr-CH"/>
              </w:rPr>
              <w:t>=”</w:t>
            </w:r>
            <w:proofErr w:type="spellStart"/>
            <w:r w:rsidR="6EBD0994" w:rsidRPr="00564F73">
              <w:rPr>
                <w:rFonts w:ascii="Consolas" w:eastAsia="Consolas" w:hAnsi="Consolas" w:cs="Consolas"/>
                <w:lang w:val="fr-CH"/>
              </w:rPr>
              <w:t>sourceType</w:t>
            </w:r>
            <w:proofErr w:type="spellEnd"/>
            <w:r w:rsidR="6EBD0994" w:rsidRPr="00564F73">
              <w:rPr>
                <w:rFonts w:ascii="Consolas" w:eastAsia="Consolas" w:hAnsi="Consolas" w:cs="Consolas"/>
                <w:lang w:val="fr-CH"/>
              </w:rPr>
              <w:t>: webcam;”</w:t>
            </w:r>
            <w:r w:rsidRPr="00564F73">
              <w:rPr>
                <w:rFonts w:ascii="Consolas" w:eastAsia="Consolas" w:hAnsi="Consolas" w:cs="Consolas"/>
                <w:lang w:val="fr-CH"/>
              </w:rPr>
              <w:t>&gt;</w:t>
            </w:r>
          </w:p>
        </w:tc>
        <w:tc>
          <w:tcPr>
            <w:tcW w:w="4536" w:type="dxa"/>
          </w:tcPr>
          <w:p w14:paraId="2AFEF638" w14:textId="26609ED6" w:rsidR="22F17CA5" w:rsidRDefault="001E2B2C" w:rsidP="22F17CA5">
            <w:r>
              <w:t xml:space="preserve">Damit kann man </w:t>
            </w:r>
            <w:r w:rsidR="3792DA90">
              <w:t>3D Modell</w:t>
            </w:r>
            <w:r>
              <w:t>e anschliessend einfügen.</w:t>
            </w:r>
          </w:p>
        </w:tc>
      </w:tr>
    </w:tbl>
    <w:p w14:paraId="068F7F7E" w14:textId="77777777" w:rsidR="00CA3CA8" w:rsidRDefault="00CA3CA8" w:rsidP="00092D80">
      <w:pPr>
        <w:pStyle w:val="berschrift2"/>
      </w:pPr>
      <w:bookmarkStart w:id="177" w:name="_Toc37051481"/>
      <w:bookmarkStart w:id="178" w:name="_Toc37053054"/>
      <w:bookmarkStart w:id="179" w:name="_Toc37053310"/>
      <w:bookmarkStart w:id="180" w:name="_Toc40881915"/>
      <w:proofErr w:type="spellStart"/>
      <w:r>
        <w:t>Kontext</w:t>
      </w:r>
      <w:proofErr w:type="spellEnd"/>
      <w:r>
        <w:t xml:space="preserve"> </w:t>
      </w:r>
      <w:proofErr w:type="spellStart"/>
      <w:r>
        <w:t>einfügen</w:t>
      </w:r>
      <w:bookmarkEnd w:id="177"/>
      <w:bookmarkEnd w:id="178"/>
      <w:bookmarkEnd w:id="179"/>
      <w:bookmarkEnd w:id="180"/>
      <w:proofErr w:type="spellEnd"/>
    </w:p>
    <w:p w14:paraId="65CD347F" w14:textId="274E73DB" w:rsidR="00CA3CA8" w:rsidRDefault="00CA3CA8" w:rsidP="00CA3CA8">
      <w:r>
        <w:t>Wenn man nun die 3D Scene erstellt hat, kann man in die &lt;a-scene&gt; einen Kontext einfügen. In unserem Projekt wären das verschiedenste 3D Modelle mit ihren Texturen</w:t>
      </w:r>
      <w:r w:rsidR="00DE08DF">
        <w:fldChar w:fldCharType="begin"/>
      </w:r>
      <w:r w:rsidR="00DE08DF">
        <w:instrText xml:space="preserve"> XE "</w:instrText>
      </w:r>
      <w:r w:rsidR="00DE08DF" w:rsidRPr="00A415D1">
        <w:instrText>Texturen</w:instrText>
      </w:r>
      <w:r w:rsidR="00DE08DF">
        <w:instrText xml:space="preserve">" </w:instrText>
      </w:r>
      <w:r w:rsidR="00DE08DF">
        <w:fldChar w:fldCharType="end"/>
      </w:r>
      <w:r>
        <w:t xml:space="preserve"> und Animationen</w:t>
      </w:r>
      <w:r w:rsidR="004B24C2">
        <w:fldChar w:fldCharType="begin"/>
      </w:r>
      <w:r w:rsidR="004B24C2">
        <w:instrText xml:space="preserve"> XE "</w:instrText>
      </w:r>
      <w:r w:rsidR="004B24C2" w:rsidRPr="00EF0B9B">
        <w:instrText>Animationen</w:instrText>
      </w:r>
      <w:r w:rsidR="004B24C2">
        <w:instrText xml:space="preserve">" </w:instrText>
      </w:r>
      <w:r w:rsidR="004B24C2">
        <w:fldChar w:fldCharType="end"/>
      </w:r>
      <w:r>
        <w:t>.</w:t>
      </w:r>
    </w:p>
    <w:p w14:paraId="605BCD14" w14:textId="4D25CF29" w:rsidR="00391E93" w:rsidRDefault="00CA3CA8" w:rsidP="005079B7">
      <w:r>
        <w:t xml:space="preserve">Einfache </w:t>
      </w:r>
      <w:proofErr w:type="spellStart"/>
      <w:r>
        <w:t>obj</w:t>
      </w:r>
      <w:proofErr w:type="spellEnd"/>
      <w:r w:rsidR="004B24C2">
        <w:fldChar w:fldCharType="begin"/>
      </w:r>
      <w:r w:rsidR="004B24C2">
        <w:instrText xml:space="preserve"> XE "</w:instrText>
      </w:r>
      <w:r w:rsidR="004B24C2" w:rsidRPr="00435610">
        <w:instrText>obj</w:instrText>
      </w:r>
      <w:r w:rsidR="004B24C2">
        <w:instrText xml:space="preserve">" </w:instrText>
      </w:r>
      <w:r w:rsidR="004B24C2">
        <w:fldChar w:fldCharType="end"/>
      </w:r>
      <w:r>
        <w:t>-Modelle mit ihren Texturen</w:t>
      </w:r>
      <w:r w:rsidR="00DE08DF">
        <w:fldChar w:fldCharType="begin"/>
      </w:r>
      <w:r w:rsidR="00DE08DF">
        <w:instrText xml:space="preserve"> XE "</w:instrText>
      </w:r>
      <w:r w:rsidR="00DE08DF" w:rsidRPr="00A415D1">
        <w:instrText>Texturen</w:instrText>
      </w:r>
      <w:r w:rsidR="00DE08DF">
        <w:instrText xml:space="preserve">" </w:instrText>
      </w:r>
      <w:r w:rsidR="00DE08DF">
        <w:fldChar w:fldCharType="end"/>
      </w:r>
      <w:r>
        <w:t>, jedoch ohne Animationen</w:t>
      </w:r>
      <w:r w:rsidR="004B24C2">
        <w:fldChar w:fldCharType="begin"/>
      </w:r>
      <w:r w:rsidR="004B24C2">
        <w:instrText xml:space="preserve"> XE "</w:instrText>
      </w:r>
      <w:r w:rsidR="004B24C2" w:rsidRPr="00EF0B9B">
        <w:instrText>Animationen</w:instrText>
      </w:r>
      <w:r w:rsidR="004B24C2">
        <w:instrText xml:space="preserve">" </w:instrText>
      </w:r>
      <w:r w:rsidR="004B24C2">
        <w:fldChar w:fldCharType="end"/>
      </w:r>
      <w:r>
        <w:t xml:space="preserve"> fügt man wie folgt ein:</w:t>
      </w:r>
    </w:p>
    <w:p w14:paraId="5FF808FA" w14:textId="39312DF9" w:rsidR="005079B7" w:rsidRDefault="005079B7" w:rsidP="005079B7">
      <w:pPr>
        <w:pStyle w:val="Beschriftung"/>
        <w:keepNext/>
      </w:pPr>
      <w:bookmarkStart w:id="181" w:name="_Toc40877746"/>
      <w:r>
        <w:lastRenderedPageBreak/>
        <w:t xml:space="preserve">Tabelle </w:t>
      </w:r>
      <w:r w:rsidR="006C6C1D">
        <w:fldChar w:fldCharType="begin"/>
      </w:r>
      <w:r w:rsidR="006C6C1D">
        <w:instrText xml:space="preserve"> SEQ Tabelle \* AR</w:instrText>
      </w:r>
      <w:r w:rsidR="006C6C1D">
        <w:instrText xml:space="preserve">ABIC </w:instrText>
      </w:r>
      <w:r w:rsidR="006C6C1D">
        <w:fldChar w:fldCharType="separate"/>
      </w:r>
      <w:r w:rsidR="00304589">
        <w:rPr>
          <w:noProof/>
        </w:rPr>
        <w:t>53</w:t>
      </w:r>
      <w:r w:rsidR="006C6C1D">
        <w:rPr>
          <w:noProof/>
        </w:rPr>
        <w:fldChar w:fldCharType="end"/>
      </w:r>
      <w:r>
        <w:t xml:space="preserve">: </w:t>
      </w:r>
      <w:proofErr w:type="spellStart"/>
      <w:r>
        <w:t>obj</w:t>
      </w:r>
      <w:proofErr w:type="spellEnd"/>
      <w:r w:rsidR="004B24C2">
        <w:fldChar w:fldCharType="begin"/>
      </w:r>
      <w:r w:rsidR="004B24C2">
        <w:instrText xml:space="preserve"> XE "</w:instrText>
      </w:r>
      <w:r w:rsidR="004B24C2" w:rsidRPr="00435610">
        <w:instrText>obj</w:instrText>
      </w:r>
      <w:r w:rsidR="004B24C2">
        <w:instrText xml:space="preserve">" </w:instrText>
      </w:r>
      <w:r w:rsidR="004B24C2">
        <w:fldChar w:fldCharType="end"/>
      </w:r>
      <w:r>
        <w:t>-Model einfügen</w:t>
      </w:r>
      <w:bookmarkEnd w:id="181"/>
    </w:p>
    <w:tbl>
      <w:tblPr>
        <w:tblStyle w:val="Tabellenraster"/>
        <w:tblW w:w="9072" w:type="dxa"/>
        <w:tblLayout w:type="fixed"/>
        <w:tblLook w:val="06A0" w:firstRow="1" w:lastRow="0" w:firstColumn="1" w:lastColumn="0" w:noHBand="1" w:noVBand="1"/>
      </w:tblPr>
      <w:tblGrid>
        <w:gridCol w:w="4536"/>
        <w:gridCol w:w="4536"/>
      </w:tblGrid>
      <w:tr w:rsidR="1C8A5148" w14:paraId="6B854CAA" w14:textId="77777777" w:rsidTr="777E520D">
        <w:trPr>
          <w:tblHeader/>
        </w:trPr>
        <w:tc>
          <w:tcPr>
            <w:tcW w:w="4536" w:type="dxa"/>
            <w:shd w:val="clear" w:color="auto" w:fill="D9D9D9" w:themeFill="background1" w:themeFillShade="D9"/>
          </w:tcPr>
          <w:p w14:paraId="009DB71C" w14:textId="2B9E6695" w:rsidR="19918104" w:rsidRDefault="19918104" w:rsidP="1C8A5148">
            <w:pPr>
              <w:rPr>
                <w:b/>
                <w:bCs/>
              </w:rPr>
            </w:pPr>
            <w:r w:rsidRPr="1C8A5148">
              <w:rPr>
                <w:b/>
                <w:bCs/>
              </w:rPr>
              <w:t>Code</w:t>
            </w:r>
          </w:p>
        </w:tc>
        <w:tc>
          <w:tcPr>
            <w:tcW w:w="4536" w:type="dxa"/>
            <w:shd w:val="clear" w:color="auto" w:fill="D9D9D9" w:themeFill="background1" w:themeFillShade="D9"/>
          </w:tcPr>
          <w:p w14:paraId="3EC4A6F6" w14:textId="54E8C688" w:rsidR="19918104" w:rsidRDefault="19918104" w:rsidP="1C8A5148">
            <w:pPr>
              <w:rPr>
                <w:b/>
                <w:bCs/>
              </w:rPr>
            </w:pPr>
            <w:r w:rsidRPr="1C8A5148">
              <w:rPr>
                <w:b/>
                <w:bCs/>
              </w:rPr>
              <w:t>Bild</w:t>
            </w:r>
          </w:p>
        </w:tc>
      </w:tr>
      <w:tr w:rsidR="1C8A5148" w14:paraId="4F02587A" w14:textId="77777777" w:rsidTr="777E520D">
        <w:tc>
          <w:tcPr>
            <w:tcW w:w="4536" w:type="dxa"/>
          </w:tcPr>
          <w:p w14:paraId="337A0A37" w14:textId="491729AC" w:rsidR="00065A5E" w:rsidRPr="00390FC8" w:rsidRDefault="00065A5E" w:rsidP="00065A5E">
            <w:pPr>
              <w:rPr>
                <w:rFonts w:ascii="Consolas" w:hAnsi="Consolas"/>
              </w:rPr>
            </w:pPr>
            <w:r w:rsidRPr="00390FC8">
              <w:rPr>
                <w:rFonts w:ascii="Consolas" w:hAnsi="Consolas"/>
              </w:rPr>
              <w:t>&lt;a-</w:t>
            </w:r>
            <w:proofErr w:type="spellStart"/>
            <w:r w:rsidRPr="00390FC8">
              <w:rPr>
                <w:rFonts w:ascii="Consolas" w:hAnsi="Consolas"/>
              </w:rPr>
              <w:t>entity</w:t>
            </w:r>
            <w:proofErr w:type="spellEnd"/>
            <w:r w:rsidRPr="00390FC8">
              <w:rPr>
                <w:rFonts w:ascii="Consolas" w:hAnsi="Consolas"/>
              </w:rPr>
              <w:t xml:space="preserve"> </w:t>
            </w:r>
            <w:proofErr w:type="spellStart"/>
            <w:r w:rsidRPr="00390FC8">
              <w:rPr>
                <w:rFonts w:ascii="Consolas" w:hAnsi="Consolas"/>
              </w:rPr>
              <w:t>obj</w:t>
            </w:r>
            <w:proofErr w:type="spellEnd"/>
            <w:r w:rsidR="004B24C2">
              <w:rPr>
                <w:rFonts w:ascii="Consolas" w:hAnsi="Consolas"/>
              </w:rPr>
              <w:fldChar w:fldCharType="begin"/>
            </w:r>
            <w:r w:rsidR="004B24C2">
              <w:instrText xml:space="preserve"> XE "</w:instrText>
            </w:r>
            <w:r w:rsidR="004B24C2" w:rsidRPr="00435610">
              <w:instrText>obj</w:instrText>
            </w:r>
            <w:r w:rsidR="004B24C2">
              <w:instrText xml:space="preserve">" </w:instrText>
            </w:r>
            <w:r w:rsidR="004B24C2">
              <w:rPr>
                <w:rFonts w:ascii="Consolas" w:hAnsi="Consolas"/>
              </w:rPr>
              <w:fldChar w:fldCharType="end"/>
            </w:r>
            <w:r w:rsidRPr="00390FC8">
              <w:rPr>
                <w:rFonts w:ascii="Consolas" w:hAnsi="Consolas"/>
              </w:rPr>
              <w:t>-model="</w:t>
            </w:r>
            <w:proofErr w:type="spellStart"/>
            <w:r w:rsidRPr="00390FC8">
              <w:rPr>
                <w:rFonts w:ascii="Consolas" w:hAnsi="Consolas"/>
              </w:rPr>
              <w:t>obj</w:t>
            </w:r>
            <w:proofErr w:type="spellEnd"/>
            <w:r w:rsidRPr="00390FC8">
              <w:rPr>
                <w:rFonts w:ascii="Consolas" w:hAnsi="Consolas"/>
              </w:rPr>
              <w:t xml:space="preserve">: </w:t>
            </w:r>
            <w:proofErr w:type="spellStart"/>
            <w:r w:rsidRPr="00390FC8">
              <w:rPr>
                <w:rFonts w:ascii="Consolas" w:hAnsi="Consolas"/>
              </w:rPr>
              <w:t>url</w:t>
            </w:r>
            <w:proofErr w:type="spellEnd"/>
            <w:r w:rsidRPr="00390FC8">
              <w:rPr>
                <w:rFonts w:ascii="Consolas" w:hAnsi="Consolas"/>
              </w:rPr>
              <w:t>(</w:t>
            </w:r>
            <w:proofErr w:type="spellStart"/>
            <w:r w:rsidRPr="00390FC8">
              <w:rPr>
                <w:rFonts w:ascii="Consolas" w:hAnsi="Consolas"/>
              </w:rPr>
              <w:t>bilder_ar</w:t>
            </w:r>
            <w:proofErr w:type="spellEnd"/>
            <w:r w:rsidRPr="00390FC8">
              <w:rPr>
                <w:rFonts w:ascii="Consolas" w:hAnsi="Consolas"/>
              </w:rPr>
              <w:t>/skull-</w:t>
            </w:r>
            <w:proofErr w:type="spellStart"/>
            <w:r w:rsidRPr="00390FC8">
              <w:rPr>
                <w:rFonts w:ascii="Consolas" w:hAnsi="Consolas"/>
              </w:rPr>
              <w:t>obj</w:t>
            </w:r>
            <w:proofErr w:type="spellEnd"/>
            <w:r w:rsidRPr="00390FC8">
              <w:rPr>
                <w:rFonts w:ascii="Consolas" w:hAnsi="Consolas"/>
              </w:rPr>
              <w:t>/skull.obj);</w:t>
            </w:r>
          </w:p>
          <w:p w14:paraId="0C260DF7" w14:textId="7913E3B5" w:rsidR="00065A5E" w:rsidRPr="00390FC8" w:rsidRDefault="00065A5E" w:rsidP="00065A5E">
            <w:pPr>
              <w:rPr>
                <w:rFonts w:ascii="Consolas" w:hAnsi="Consolas"/>
              </w:rPr>
            </w:pPr>
            <w:proofErr w:type="spellStart"/>
            <w:r w:rsidRPr="00390FC8">
              <w:rPr>
                <w:rFonts w:ascii="Consolas" w:hAnsi="Consolas"/>
              </w:rPr>
              <w:t>mtl</w:t>
            </w:r>
            <w:proofErr w:type="spellEnd"/>
            <w:r w:rsidRPr="00390FC8">
              <w:rPr>
                <w:rFonts w:ascii="Consolas" w:hAnsi="Consolas"/>
              </w:rPr>
              <w:t xml:space="preserve">: </w:t>
            </w:r>
            <w:proofErr w:type="spellStart"/>
            <w:r w:rsidRPr="00390FC8">
              <w:rPr>
                <w:rFonts w:ascii="Consolas" w:hAnsi="Consolas"/>
              </w:rPr>
              <w:t>url</w:t>
            </w:r>
            <w:proofErr w:type="spellEnd"/>
            <w:r w:rsidRPr="00390FC8">
              <w:rPr>
                <w:rFonts w:ascii="Consolas" w:hAnsi="Consolas"/>
              </w:rPr>
              <w:t>(</w:t>
            </w:r>
            <w:proofErr w:type="spellStart"/>
            <w:r w:rsidRPr="00390FC8">
              <w:rPr>
                <w:rFonts w:ascii="Consolas" w:hAnsi="Consolas"/>
              </w:rPr>
              <w:t>b</w:t>
            </w:r>
            <w:r w:rsidR="007A1232" w:rsidRPr="00390FC8">
              <w:rPr>
                <w:rFonts w:ascii="Consolas" w:hAnsi="Consolas"/>
              </w:rPr>
              <w:t>ilder_ar</w:t>
            </w:r>
            <w:proofErr w:type="spellEnd"/>
            <w:r w:rsidR="007A1232" w:rsidRPr="00390FC8">
              <w:rPr>
                <w:rFonts w:ascii="Consolas" w:hAnsi="Consolas"/>
              </w:rPr>
              <w:t>/skull-</w:t>
            </w:r>
            <w:proofErr w:type="spellStart"/>
            <w:r w:rsidR="007A1232" w:rsidRPr="00390FC8">
              <w:rPr>
                <w:rFonts w:ascii="Consolas" w:hAnsi="Consolas"/>
              </w:rPr>
              <w:t>obj</w:t>
            </w:r>
            <w:proofErr w:type="spellEnd"/>
            <w:r w:rsidR="004B24C2">
              <w:rPr>
                <w:rFonts w:ascii="Consolas" w:hAnsi="Consolas"/>
              </w:rPr>
              <w:fldChar w:fldCharType="begin"/>
            </w:r>
            <w:r w:rsidR="004B24C2">
              <w:instrText xml:space="preserve"> XE "</w:instrText>
            </w:r>
            <w:r w:rsidR="004B24C2" w:rsidRPr="00435610">
              <w:instrText>obj</w:instrText>
            </w:r>
            <w:r w:rsidR="004B24C2">
              <w:instrText xml:space="preserve">" </w:instrText>
            </w:r>
            <w:r w:rsidR="004B24C2">
              <w:rPr>
                <w:rFonts w:ascii="Consolas" w:hAnsi="Consolas"/>
              </w:rPr>
              <w:fldChar w:fldCharType="end"/>
            </w:r>
            <w:r w:rsidR="007A1232" w:rsidRPr="00390FC8">
              <w:rPr>
                <w:rFonts w:ascii="Consolas" w:hAnsi="Consolas"/>
              </w:rPr>
              <w:t>/</w:t>
            </w:r>
            <w:proofErr w:type="spellStart"/>
            <w:r w:rsidR="007A1232" w:rsidRPr="00390FC8">
              <w:rPr>
                <w:rFonts w:ascii="Consolas" w:hAnsi="Consolas"/>
              </w:rPr>
              <w:t>skull.mtl</w:t>
            </w:r>
            <w:proofErr w:type="spellEnd"/>
            <w:r w:rsidR="007A1232" w:rsidRPr="00390FC8">
              <w:rPr>
                <w:rFonts w:ascii="Consolas" w:hAnsi="Consolas"/>
              </w:rPr>
              <w:t>)"</w:t>
            </w:r>
          </w:p>
          <w:p w14:paraId="346254EC" w14:textId="58F14A60" w:rsidR="00065A5E" w:rsidRPr="00422B0F" w:rsidRDefault="007A1232" w:rsidP="00065A5E">
            <w:pPr>
              <w:rPr>
                <w:rFonts w:ascii="Consolas" w:hAnsi="Consolas"/>
                <w:lang w:val="fr-CH"/>
              </w:rPr>
            </w:pPr>
            <w:proofErr w:type="spellStart"/>
            <w:proofErr w:type="gramStart"/>
            <w:r w:rsidRPr="00422B0F">
              <w:rPr>
                <w:rFonts w:ascii="Consolas" w:hAnsi="Consolas"/>
                <w:lang w:val="fr-CH"/>
              </w:rPr>
              <w:t>scale</w:t>
            </w:r>
            <w:proofErr w:type="spellEnd"/>
            <w:proofErr w:type="gramEnd"/>
            <w:r w:rsidRPr="00422B0F">
              <w:rPr>
                <w:rFonts w:ascii="Consolas" w:hAnsi="Consolas"/>
                <w:lang w:val="fr-CH"/>
              </w:rPr>
              <w:t>="0.05 0.05 0.05"</w:t>
            </w:r>
          </w:p>
          <w:p w14:paraId="096A83AE" w14:textId="01970BFC" w:rsidR="00065A5E" w:rsidRPr="00422B0F" w:rsidRDefault="007A1232" w:rsidP="00065A5E">
            <w:pPr>
              <w:rPr>
                <w:rFonts w:ascii="Consolas" w:hAnsi="Consolas"/>
                <w:lang w:val="fr-CH"/>
              </w:rPr>
            </w:pPr>
            <w:proofErr w:type="gramStart"/>
            <w:r w:rsidRPr="00422B0F">
              <w:rPr>
                <w:rFonts w:ascii="Consolas" w:hAnsi="Consolas"/>
                <w:lang w:val="fr-CH"/>
              </w:rPr>
              <w:t>rotation</w:t>
            </w:r>
            <w:proofErr w:type="gramEnd"/>
            <w:r w:rsidRPr="00422B0F">
              <w:rPr>
                <w:rFonts w:ascii="Consolas" w:hAnsi="Consolas"/>
                <w:lang w:val="fr-CH"/>
              </w:rPr>
              <w:t>="-180 0 0"</w:t>
            </w:r>
          </w:p>
          <w:p w14:paraId="115760F5" w14:textId="564A6A93" w:rsidR="1C8A5148" w:rsidRDefault="00065A5E" w:rsidP="00065A5E">
            <w:r w:rsidRPr="00390FC8">
              <w:rPr>
                <w:rFonts w:ascii="Consolas" w:hAnsi="Consolas"/>
              </w:rPr>
              <w:t>&gt;&lt;/a-</w:t>
            </w:r>
            <w:proofErr w:type="spellStart"/>
            <w:r w:rsidRPr="00390FC8">
              <w:rPr>
                <w:rFonts w:ascii="Consolas" w:hAnsi="Consolas"/>
              </w:rPr>
              <w:t>entity</w:t>
            </w:r>
            <w:proofErr w:type="spellEnd"/>
            <w:r w:rsidRPr="00390FC8">
              <w:rPr>
                <w:rFonts w:ascii="Consolas" w:hAnsi="Consolas"/>
              </w:rPr>
              <w:t>&gt;</w:t>
            </w:r>
          </w:p>
        </w:tc>
        <w:tc>
          <w:tcPr>
            <w:tcW w:w="4536" w:type="dxa"/>
          </w:tcPr>
          <w:p w14:paraId="23168500" w14:textId="5CFDB44A" w:rsidR="1C8A5148" w:rsidRDefault="0091383E" w:rsidP="1C8A5148">
            <w:r>
              <w:rPr>
                <w:noProof/>
                <w:lang w:eastAsia="de-CH"/>
              </w:rPr>
              <w:drawing>
                <wp:inline distT="0" distB="0" distL="0" distR="0" wp14:anchorId="0BFA6356" wp14:editId="68C037FD">
                  <wp:extent cx="2742177" cy="1742116"/>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ull.png"/>
                          <pic:cNvPicPr/>
                        </pic:nvPicPr>
                        <pic:blipFill rotWithShape="1">
                          <a:blip r:embed="rId81" cstate="print">
                            <a:extLst>
                              <a:ext uri="{28A0092B-C50C-407E-A947-70E740481C1C}">
                                <a14:useLocalDpi xmlns:a14="http://schemas.microsoft.com/office/drawing/2010/main" val="0"/>
                              </a:ext>
                            </a:extLst>
                          </a:blip>
                          <a:srcRect t="8844" r="23253" b="4475"/>
                          <a:stretch/>
                        </pic:blipFill>
                        <pic:spPr bwMode="auto">
                          <a:xfrm>
                            <a:off x="0" y="0"/>
                            <a:ext cx="2801890" cy="17800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FE98EB" w14:textId="5BFD2291" w:rsidR="001E2B2C" w:rsidRDefault="001E2B2C" w:rsidP="001E2B2C">
      <w:r>
        <w:t>Mit «</w:t>
      </w:r>
      <w:proofErr w:type="spellStart"/>
      <w:r>
        <w:t>scale</w:t>
      </w:r>
      <w:proofErr w:type="spellEnd"/>
      <w:r>
        <w:t>» kann man die Grösse des Modells bestimmen und mit «</w:t>
      </w:r>
      <w:proofErr w:type="spellStart"/>
      <w:r>
        <w:t>rotation</w:t>
      </w:r>
      <w:proofErr w:type="spellEnd"/>
      <w:r>
        <w:t xml:space="preserve">» wie das Modell stehen soll, also wie es gedreht wird. </w:t>
      </w:r>
    </w:p>
    <w:p w14:paraId="25A6FD59" w14:textId="77777777" w:rsidR="001E2B2C" w:rsidRDefault="001E2B2C" w:rsidP="1C8A5148">
      <w:pPr>
        <w:spacing w:after="0" w:line="285" w:lineRule="atLeast"/>
      </w:pPr>
    </w:p>
    <w:p w14:paraId="3E1E7901" w14:textId="60A9A027" w:rsidR="001E2B2C" w:rsidRDefault="001E2B2C" w:rsidP="1C8A5148">
      <w:pPr>
        <w:spacing w:after="0" w:line="285" w:lineRule="atLeast"/>
      </w:pPr>
      <w:r>
        <w:t xml:space="preserve">Der untenstehende Link führt zu einer Seite mit downloadbaren </w:t>
      </w:r>
      <w:proofErr w:type="spellStart"/>
      <w:r>
        <w:t>obj</w:t>
      </w:r>
      <w:proofErr w:type="spellEnd"/>
      <w:r w:rsidR="004B24C2">
        <w:fldChar w:fldCharType="begin"/>
      </w:r>
      <w:r w:rsidR="004B24C2">
        <w:instrText xml:space="preserve"> XE "</w:instrText>
      </w:r>
      <w:r w:rsidR="004B24C2" w:rsidRPr="00435610">
        <w:instrText>obj</w:instrText>
      </w:r>
      <w:r w:rsidR="004B24C2">
        <w:instrText xml:space="preserve">" </w:instrText>
      </w:r>
      <w:r w:rsidR="004B24C2">
        <w:fldChar w:fldCharType="end"/>
      </w:r>
      <w:r>
        <w:t xml:space="preserve"> Modellen.</w:t>
      </w:r>
    </w:p>
    <w:p w14:paraId="496DD7F2" w14:textId="7B823DF5" w:rsidR="001E2B2C" w:rsidRPr="001E2B2C" w:rsidRDefault="006C6C1D" w:rsidP="1C8A5148">
      <w:pPr>
        <w:spacing w:after="0" w:line="285" w:lineRule="atLeast"/>
        <w:rPr>
          <w:color w:val="0563C1" w:themeColor="hyperlink"/>
          <w:u w:val="single"/>
        </w:rPr>
      </w:pPr>
      <w:hyperlink r:id="rId82">
        <w:r w:rsidR="00CA3CA8" w:rsidRPr="1C8A5148">
          <w:rPr>
            <w:rStyle w:val="Hyperlink"/>
          </w:rPr>
          <w:t>https://free3d.com/de/3d-models/obj</w:t>
        </w:r>
        <w:r w:rsidR="004B24C2">
          <w:rPr>
            <w:rStyle w:val="Hyperlink"/>
          </w:rPr>
          <w:fldChar w:fldCharType="begin"/>
        </w:r>
        <w:r w:rsidR="004B24C2">
          <w:instrText xml:space="preserve"> XE "</w:instrText>
        </w:r>
        <w:r w:rsidR="004B24C2" w:rsidRPr="00435610">
          <w:instrText>obj</w:instrText>
        </w:r>
        <w:r w:rsidR="004B24C2">
          <w:instrText xml:space="preserve">" </w:instrText>
        </w:r>
        <w:r w:rsidR="004B24C2">
          <w:rPr>
            <w:rStyle w:val="Hyperlink"/>
          </w:rPr>
          <w:fldChar w:fldCharType="end"/>
        </w:r>
      </w:hyperlink>
    </w:p>
    <w:p w14:paraId="462071F0" w14:textId="77777777" w:rsidR="00CA3CA8" w:rsidRPr="00C95CEE" w:rsidRDefault="00CA3CA8" w:rsidP="00092D80">
      <w:pPr>
        <w:pStyle w:val="berschrift2"/>
      </w:pPr>
      <w:bookmarkStart w:id="182" w:name="_Toc37051482"/>
      <w:bookmarkStart w:id="183" w:name="_Toc37053055"/>
      <w:bookmarkStart w:id="184" w:name="_Toc37053311"/>
      <w:bookmarkStart w:id="185" w:name="_Toc40881916"/>
      <w:proofErr w:type="spellStart"/>
      <w:r>
        <w:t>Text</w:t>
      </w:r>
      <w:proofErr w:type="spellEnd"/>
      <w:r>
        <w:t xml:space="preserve"> </w:t>
      </w:r>
      <w:proofErr w:type="spellStart"/>
      <w:r>
        <w:t>einfügen</w:t>
      </w:r>
      <w:bookmarkEnd w:id="182"/>
      <w:bookmarkEnd w:id="183"/>
      <w:bookmarkEnd w:id="184"/>
      <w:bookmarkEnd w:id="185"/>
      <w:proofErr w:type="spellEnd"/>
    </w:p>
    <w:p w14:paraId="165B7FDF" w14:textId="103A9271" w:rsidR="00391E93" w:rsidRDefault="00CA3CA8" w:rsidP="005079B7">
      <w:r>
        <w:t>Um einen Text erscheinen zu lassen benutzt man folgenden Code. Dazu braucht man jedoch nur den Tag “&lt;a-text&gt;” der Rest, wie z.B. “</w:t>
      </w:r>
      <w:proofErr w:type="spellStart"/>
      <w:r>
        <w:t>position</w:t>
      </w:r>
      <w:proofErr w:type="spellEnd"/>
      <w:r>
        <w:t>” sind weitere Anpass</w:t>
      </w:r>
      <w:r w:rsidR="005079B7">
        <w:t>ungen.</w:t>
      </w:r>
    </w:p>
    <w:p w14:paraId="0340DF20" w14:textId="5CC0A1EB" w:rsidR="005079B7" w:rsidRDefault="005079B7" w:rsidP="005079B7">
      <w:pPr>
        <w:pStyle w:val="Beschriftung"/>
        <w:keepNext/>
      </w:pPr>
      <w:bookmarkStart w:id="186" w:name="_Toc40877747"/>
      <w:r>
        <w:t xml:space="preserve">Tabelle </w:t>
      </w:r>
      <w:r w:rsidR="006C6C1D">
        <w:fldChar w:fldCharType="begin"/>
      </w:r>
      <w:r w:rsidR="006C6C1D">
        <w:instrText xml:space="preserve"> SEQ Tabelle \* ARABIC </w:instrText>
      </w:r>
      <w:r w:rsidR="006C6C1D">
        <w:fldChar w:fldCharType="separate"/>
      </w:r>
      <w:r w:rsidR="00304589">
        <w:rPr>
          <w:noProof/>
        </w:rPr>
        <w:t>54</w:t>
      </w:r>
      <w:r w:rsidR="006C6C1D">
        <w:rPr>
          <w:noProof/>
        </w:rPr>
        <w:fldChar w:fldCharType="end"/>
      </w:r>
      <w:r>
        <w:t>: Text einfügen</w:t>
      </w:r>
      <w:bookmarkEnd w:id="186"/>
    </w:p>
    <w:tbl>
      <w:tblPr>
        <w:tblStyle w:val="Tabellenraster"/>
        <w:tblW w:w="9072" w:type="dxa"/>
        <w:tblLayout w:type="fixed"/>
        <w:tblLook w:val="06A0" w:firstRow="1" w:lastRow="0" w:firstColumn="1" w:lastColumn="0" w:noHBand="1" w:noVBand="1"/>
      </w:tblPr>
      <w:tblGrid>
        <w:gridCol w:w="4536"/>
        <w:gridCol w:w="4536"/>
      </w:tblGrid>
      <w:tr w:rsidR="00182889" w14:paraId="6F37567D" w14:textId="77777777" w:rsidTr="00391E93">
        <w:trPr>
          <w:tblHeader/>
        </w:trPr>
        <w:tc>
          <w:tcPr>
            <w:tcW w:w="4536" w:type="dxa"/>
            <w:shd w:val="clear" w:color="auto" w:fill="D9D9D9" w:themeFill="background1" w:themeFillShade="D9"/>
          </w:tcPr>
          <w:p w14:paraId="0E3773E8" w14:textId="77777777" w:rsidR="00182889" w:rsidRDefault="00182889" w:rsidP="00CD3456">
            <w:pPr>
              <w:rPr>
                <w:b/>
                <w:bCs/>
              </w:rPr>
            </w:pPr>
            <w:r w:rsidRPr="1C8A5148">
              <w:rPr>
                <w:b/>
                <w:bCs/>
              </w:rPr>
              <w:t>Code</w:t>
            </w:r>
          </w:p>
        </w:tc>
        <w:tc>
          <w:tcPr>
            <w:tcW w:w="4536" w:type="dxa"/>
            <w:shd w:val="clear" w:color="auto" w:fill="D9D9D9" w:themeFill="background1" w:themeFillShade="D9"/>
          </w:tcPr>
          <w:p w14:paraId="00664A26" w14:textId="77777777" w:rsidR="00182889" w:rsidRDefault="00182889" w:rsidP="00CD3456">
            <w:pPr>
              <w:rPr>
                <w:b/>
                <w:bCs/>
              </w:rPr>
            </w:pPr>
            <w:r w:rsidRPr="1C8A5148">
              <w:rPr>
                <w:b/>
                <w:bCs/>
              </w:rPr>
              <w:t>Bild</w:t>
            </w:r>
          </w:p>
        </w:tc>
      </w:tr>
      <w:tr w:rsidR="00182889" w14:paraId="1CD2E6B0" w14:textId="77777777" w:rsidTr="00391E93">
        <w:tc>
          <w:tcPr>
            <w:tcW w:w="4536" w:type="dxa"/>
          </w:tcPr>
          <w:p w14:paraId="18FDE61A" w14:textId="1E5C2EAF" w:rsidR="00022A98" w:rsidRPr="00EC7542" w:rsidRDefault="00022A98" w:rsidP="5996BB11">
            <w:pPr>
              <w:rPr>
                <w:rFonts w:ascii="Consolas" w:hAnsi="Consolas"/>
              </w:rPr>
            </w:pPr>
            <w:r w:rsidRPr="00EC7542">
              <w:rPr>
                <w:rFonts w:ascii="Consolas" w:hAnsi="Consolas"/>
              </w:rPr>
              <w:t xml:space="preserve">&lt;a-text </w:t>
            </w:r>
            <w:proofErr w:type="spellStart"/>
            <w:r w:rsidRPr="00EC7542">
              <w:rPr>
                <w:rFonts w:ascii="Consolas" w:hAnsi="Consolas"/>
              </w:rPr>
              <w:t>value</w:t>
            </w:r>
            <w:proofErr w:type="spellEnd"/>
            <w:r w:rsidRPr="00EC7542">
              <w:rPr>
                <w:rFonts w:ascii="Consolas" w:hAnsi="Consolas"/>
              </w:rPr>
              <w:t>="</w:t>
            </w:r>
            <w:proofErr w:type="spellStart"/>
            <w:r w:rsidR="2E064F96" w:rsidRPr="00EC7542">
              <w:rPr>
                <w:rFonts w:ascii="Consolas" w:hAnsi="Consolas"/>
              </w:rPr>
              <w:t>Wibilea</w:t>
            </w:r>
            <w:proofErr w:type="spellEnd"/>
          </w:p>
          <w:p w14:paraId="42F85064" w14:textId="72EC1029" w:rsidR="00022A98" w:rsidRPr="00EC7542" w:rsidRDefault="00022A98" w:rsidP="5996BB11">
            <w:pPr>
              <w:rPr>
                <w:rFonts w:ascii="Consolas" w:hAnsi="Consolas"/>
              </w:rPr>
            </w:pPr>
            <w:r w:rsidRPr="2B391BEB">
              <w:rPr>
                <w:rFonts w:ascii="Consolas" w:hAnsi="Consolas"/>
              </w:rPr>
              <w:t>Informatiker</w:t>
            </w:r>
            <w:r w:rsidR="004B24C2">
              <w:rPr>
                <w:rFonts w:ascii="Consolas" w:hAnsi="Consolas"/>
              </w:rPr>
              <w:fldChar w:fldCharType="begin"/>
            </w:r>
            <w:r w:rsidR="004B24C2">
              <w:instrText xml:space="preserve"> XE "</w:instrText>
            </w:r>
            <w:r w:rsidR="004B24C2" w:rsidRPr="007B0AE6">
              <w:rPr>
                <w:sz w:val="20"/>
                <w:szCs w:val="20"/>
              </w:rPr>
              <w:instrText>Informatiker</w:instrText>
            </w:r>
            <w:r w:rsidR="004B24C2">
              <w:instrText xml:space="preserve">" </w:instrText>
            </w:r>
            <w:r w:rsidR="004B24C2">
              <w:rPr>
                <w:rFonts w:ascii="Consolas" w:hAnsi="Consolas"/>
              </w:rPr>
              <w:fldChar w:fldCharType="end"/>
            </w:r>
          </w:p>
          <w:p w14:paraId="2C8C5E6E" w14:textId="614DCA38" w:rsidR="00022A98" w:rsidRPr="00EC7542" w:rsidRDefault="4CCD605F" w:rsidP="00022A98">
            <w:pPr>
              <w:rPr>
                <w:rFonts w:ascii="Consolas" w:hAnsi="Consolas"/>
              </w:rPr>
            </w:pPr>
            <w:r w:rsidRPr="2B391BEB">
              <w:rPr>
                <w:rFonts w:ascii="Consolas" w:hAnsi="Consolas"/>
              </w:rPr>
              <w:t>Basislehrjahr</w:t>
            </w:r>
            <w:r w:rsidR="00022A98" w:rsidRPr="2B391BEB">
              <w:rPr>
                <w:rFonts w:ascii="Consolas" w:hAnsi="Consolas"/>
              </w:rPr>
              <w:t xml:space="preserve">" </w:t>
            </w:r>
          </w:p>
          <w:p w14:paraId="200F6BFE" w14:textId="3493B47F" w:rsidR="00022A98" w:rsidRPr="006841BF" w:rsidRDefault="00022A98" w:rsidP="00022A98">
            <w:pPr>
              <w:rPr>
                <w:rFonts w:ascii="Consolas" w:hAnsi="Consolas"/>
                <w:lang w:val="fr-CH"/>
                <w:rPrChange w:id="187" w:author="Nicola Pettikoffer" w:date="2020-04-06T11:39:00Z">
                  <w:rPr>
                    <w:rFonts w:ascii="Consolas" w:hAnsi="Consolas"/>
                  </w:rPr>
                </w:rPrChange>
              </w:rPr>
            </w:pPr>
            <w:proofErr w:type="gramStart"/>
            <w:r w:rsidRPr="006841BF">
              <w:rPr>
                <w:rFonts w:ascii="Consolas" w:hAnsi="Consolas"/>
                <w:lang w:val="fr-CH"/>
                <w:rPrChange w:id="188" w:author="Nicola Pettikoffer" w:date="2020-04-06T11:39:00Z">
                  <w:rPr>
                    <w:rFonts w:ascii="Consolas" w:hAnsi="Consolas"/>
                  </w:rPr>
                </w:rPrChange>
              </w:rPr>
              <w:t>position</w:t>
            </w:r>
            <w:proofErr w:type="gramEnd"/>
            <w:r w:rsidRPr="006841BF">
              <w:rPr>
                <w:rFonts w:ascii="Consolas" w:hAnsi="Consolas"/>
                <w:lang w:val="fr-CH"/>
                <w:rPrChange w:id="189" w:author="Nicola Pettikoffer" w:date="2020-04-06T11:39:00Z">
                  <w:rPr>
                    <w:rFonts w:ascii="Consolas" w:hAnsi="Consolas"/>
                  </w:rPr>
                </w:rPrChange>
              </w:rPr>
              <w:t>="-1 2.5 0"</w:t>
            </w:r>
          </w:p>
          <w:p w14:paraId="0AAEB470" w14:textId="43D42680" w:rsidR="00022A98" w:rsidRPr="006841BF" w:rsidRDefault="00022A98" w:rsidP="00022A98">
            <w:pPr>
              <w:rPr>
                <w:rFonts w:ascii="Consolas" w:hAnsi="Consolas"/>
                <w:lang w:val="fr-CH"/>
                <w:rPrChange w:id="190" w:author="Nicola Pettikoffer" w:date="2020-04-06T11:39:00Z">
                  <w:rPr>
                    <w:rFonts w:ascii="Consolas" w:hAnsi="Consolas"/>
                  </w:rPr>
                </w:rPrChange>
              </w:rPr>
            </w:pPr>
            <w:proofErr w:type="spellStart"/>
            <w:proofErr w:type="gramStart"/>
            <w:r w:rsidRPr="006841BF">
              <w:rPr>
                <w:rFonts w:ascii="Consolas" w:hAnsi="Consolas"/>
                <w:lang w:val="fr-CH"/>
                <w:rPrChange w:id="191" w:author="Nicola Pettikoffer" w:date="2020-04-06T11:39:00Z">
                  <w:rPr>
                    <w:rFonts w:ascii="Consolas" w:hAnsi="Consolas"/>
                  </w:rPr>
                </w:rPrChange>
              </w:rPr>
              <w:t>color</w:t>
            </w:r>
            <w:proofErr w:type="spellEnd"/>
            <w:proofErr w:type="gramEnd"/>
            <w:r w:rsidRPr="006841BF">
              <w:rPr>
                <w:rFonts w:ascii="Consolas" w:hAnsi="Consolas"/>
                <w:lang w:val="fr-CH"/>
                <w:rPrChange w:id="192" w:author="Nicola Pettikoffer" w:date="2020-04-06T11:39:00Z">
                  <w:rPr>
                    <w:rFonts w:ascii="Consolas" w:hAnsi="Consolas"/>
                  </w:rPr>
                </w:rPrChange>
              </w:rPr>
              <w:t>="</w:t>
            </w:r>
            <w:proofErr w:type="spellStart"/>
            <w:r w:rsidRPr="006841BF">
              <w:rPr>
                <w:rFonts w:ascii="Consolas" w:hAnsi="Consolas"/>
                <w:lang w:val="fr-CH"/>
                <w:rPrChange w:id="193" w:author="Nicola Pettikoffer" w:date="2020-04-06T11:39:00Z">
                  <w:rPr>
                    <w:rFonts w:ascii="Consolas" w:hAnsi="Consolas"/>
                  </w:rPr>
                </w:rPrChange>
              </w:rPr>
              <w:t>blue</w:t>
            </w:r>
            <w:proofErr w:type="spellEnd"/>
            <w:r w:rsidRPr="006841BF">
              <w:rPr>
                <w:rFonts w:ascii="Consolas" w:hAnsi="Consolas"/>
                <w:lang w:val="fr-CH"/>
                <w:rPrChange w:id="194" w:author="Nicola Pettikoffer" w:date="2020-04-06T11:39:00Z">
                  <w:rPr>
                    <w:rFonts w:ascii="Consolas" w:hAnsi="Consolas"/>
                  </w:rPr>
                </w:rPrChange>
              </w:rPr>
              <w:t>"</w:t>
            </w:r>
          </w:p>
          <w:p w14:paraId="6B4CD2E6" w14:textId="07D278E2" w:rsidR="00022A98" w:rsidRPr="006841BF" w:rsidRDefault="00022A98" w:rsidP="00022A98">
            <w:pPr>
              <w:rPr>
                <w:rFonts w:ascii="Consolas" w:hAnsi="Consolas"/>
                <w:lang w:val="fr-CH"/>
                <w:rPrChange w:id="195" w:author="Nicola Pettikoffer" w:date="2020-04-06T11:39:00Z">
                  <w:rPr>
                    <w:rFonts w:ascii="Consolas" w:hAnsi="Consolas"/>
                  </w:rPr>
                </w:rPrChange>
              </w:rPr>
            </w:pPr>
            <w:proofErr w:type="gramStart"/>
            <w:r w:rsidRPr="006841BF">
              <w:rPr>
                <w:rFonts w:ascii="Consolas" w:hAnsi="Consolas"/>
                <w:lang w:val="fr-CH"/>
                <w:rPrChange w:id="196" w:author="Nicola Pettikoffer" w:date="2020-04-06T11:39:00Z">
                  <w:rPr>
                    <w:rFonts w:ascii="Consolas" w:hAnsi="Consolas"/>
                  </w:rPr>
                </w:rPrChange>
              </w:rPr>
              <w:t>rotation</w:t>
            </w:r>
            <w:proofErr w:type="gramEnd"/>
            <w:r w:rsidRPr="006841BF">
              <w:rPr>
                <w:rFonts w:ascii="Consolas" w:hAnsi="Consolas"/>
                <w:lang w:val="fr-CH"/>
                <w:rPrChange w:id="197" w:author="Nicola Pettikoffer" w:date="2020-04-06T11:39:00Z">
                  <w:rPr>
                    <w:rFonts w:ascii="Consolas" w:hAnsi="Consolas"/>
                  </w:rPr>
                </w:rPrChange>
              </w:rPr>
              <w:t>="-90 0 0"</w:t>
            </w:r>
          </w:p>
          <w:p w14:paraId="756D02E3" w14:textId="7C807A71" w:rsidR="00182889" w:rsidRPr="006841BF" w:rsidRDefault="00022A98" w:rsidP="00022A98">
            <w:pPr>
              <w:rPr>
                <w:lang w:val="fr-CH"/>
                <w:rPrChange w:id="198" w:author="Nicola Pettikoffer" w:date="2020-04-06T11:39:00Z">
                  <w:rPr/>
                </w:rPrChange>
              </w:rPr>
            </w:pPr>
            <w:r w:rsidRPr="006841BF">
              <w:rPr>
                <w:rFonts w:ascii="Consolas" w:hAnsi="Consolas"/>
                <w:lang w:val="fr-CH"/>
                <w:rPrChange w:id="199" w:author="Nicola Pettikoffer" w:date="2020-04-06T11:39:00Z">
                  <w:rPr>
                    <w:rFonts w:ascii="Consolas" w:hAnsi="Consolas"/>
                  </w:rPr>
                </w:rPrChange>
              </w:rPr>
              <w:t>&gt;&lt;/a-</w:t>
            </w:r>
            <w:proofErr w:type="spellStart"/>
            <w:r w:rsidRPr="006841BF">
              <w:rPr>
                <w:rFonts w:ascii="Consolas" w:hAnsi="Consolas"/>
                <w:lang w:val="fr-CH"/>
                <w:rPrChange w:id="200" w:author="Nicola Pettikoffer" w:date="2020-04-06T11:39:00Z">
                  <w:rPr>
                    <w:rFonts w:ascii="Consolas" w:hAnsi="Consolas"/>
                  </w:rPr>
                </w:rPrChange>
              </w:rPr>
              <w:t>text</w:t>
            </w:r>
            <w:proofErr w:type="spellEnd"/>
            <w:r w:rsidRPr="006841BF">
              <w:rPr>
                <w:rFonts w:ascii="Consolas" w:hAnsi="Consolas"/>
                <w:lang w:val="fr-CH"/>
                <w:rPrChange w:id="201" w:author="Nicola Pettikoffer" w:date="2020-04-06T11:39:00Z">
                  <w:rPr>
                    <w:rFonts w:ascii="Consolas" w:hAnsi="Consolas"/>
                  </w:rPr>
                </w:rPrChange>
              </w:rPr>
              <w:t>&gt;</w:t>
            </w:r>
          </w:p>
        </w:tc>
        <w:tc>
          <w:tcPr>
            <w:tcW w:w="4536" w:type="dxa"/>
          </w:tcPr>
          <w:p w14:paraId="7214A38A" w14:textId="11652B56" w:rsidR="00182889" w:rsidRDefault="00022A98" w:rsidP="00CD3456">
            <w:r>
              <w:rPr>
                <w:noProof/>
                <w:lang w:eastAsia="de-CH"/>
              </w:rPr>
              <w:drawing>
                <wp:inline distT="0" distB="0" distL="0" distR="0" wp14:anchorId="713C43F4" wp14:editId="1D4161D5">
                  <wp:extent cx="2739416" cy="1715231"/>
                  <wp:effectExtent l="0" t="0" r="381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xt.png"/>
                          <pic:cNvPicPr/>
                        </pic:nvPicPr>
                        <pic:blipFill rotWithShape="1">
                          <a:blip r:embed="rId83" cstate="print">
                            <a:extLst>
                              <a:ext uri="{28A0092B-C50C-407E-A947-70E740481C1C}">
                                <a14:useLocalDpi xmlns:a14="http://schemas.microsoft.com/office/drawing/2010/main" val="0"/>
                              </a:ext>
                            </a:extLst>
                          </a:blip>
                          <a:srcRect t="8945" r="22131" b="4377"/>
                          <a:stretch/>
                        </pic:blipFill>
                        <pic:spPr bwMode="auto">
                          <a:xfrm>
                            <a:off x="0" y="0"/>
                            <a:ext cx="2772365" cy="17358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34FA8E" w14:textId="7FACE6AC" w:rsidR="2CC326C0" w:rsidRDefault="2CC326C0" w:rsidP="00092D80">
      <w:pPr>
        <w:pStyle w:val="berschrift2"/>
      </w:pPr>
      <w:bookmarkStart w:id="202" w:name="_Toc40881917"/>
      <w:proofErr w:type="spellStart"/>
      <w:r>
        <w:t>Bilder</w:t>
      </w:r>
      <w:proofErr w:type="spellEnd"/>
      <w:r w:rsidR="0046762E">
        <w:fldChar w:fldCharType="begin"/>
      </w:r>
      <w:r w:rsidR="0046762E">
        <w:instrText xml:space="preserve"> XE "</w:instrText>
      </w:r>
      <w:r w:rsidR="0046762E" w:rsidRPr="00BD3354">
        <w:rPr>
          <w:sz w:val="20"/>
          <w:szCs w:val="20"/>
        </w:rPr>
        <w:instrText>Bilder</w:instrText>
      </w:r>
      <w:r w:rsidR="0046762E">
        <w:instrText xml:space="preserve">" </w:instrText>
      </w:r>
      <w:r w:rsidR="0046762E">
        <w:fldChar w:fldCharType="end"/>
      </w:r>
      <w:r>
        <w:t xml:space="preserve"> </w:t>
      </w:r>
      <w:proofErr w:type="spellStart"/>
      <w:r>
        <w:t>einfügen</w:t>
      </w:r>
      <w:bookmarkEnd w:id="202"/>
      <w:proofErr w:type="spellEnd"/>
    </w:p>
    <w:p w14:paraId="15E0E066" w14:textId="5C7604A8" w:rsidR="00391E93" w:rsidRDefault="5D2F6F13" w:rsidP="005079B7">
      <w:r>
        <w:t xml:space="preserve">Um ein Bild einzufügen braucht man den untenstehenden Code. Dieser </w:t>
      </w:r>
      <w:r w:rsidR="00E8050D">
        <w:t>Code</w:t>
      </w:r>
      <w:r>
        <w:t xml:space="preserve"> besteht aus einem &lt;a-image&gt; Tag und darin befindet sich die </w:t>
      </w:r>
      <w:proofErr w:type="spellStart"/>
      <w:r>
        <w:t>source</w:t>
      </w:r>
      <w:proofErr w:type="spellEnd"/>
      <w:r>
        <w:t xml:space="preserve"> (</w:t>
      </w:r>
      <w:proofErr w:type="spellStart"/>
      <w:r>
        <w:t>src</w:t>
      </w:r>
      <w:proofErr w:type="spellEnd"/>
      <w:r>
        <w:t>=).</w:t>
      </w:r>
      <w:r w:rsidR="3BC9C567">
        <w:t xml:space="preserve"> Nach der Sour</w:t>
      </w:r>
      <w:r w:rsidR="1EE3EB6C">
        <w:t xml:space="preserve">ce kommt der Pfad des Fotos. Man kann auch noch eine </w:t>
      </w:r>
      <w:proofErr w:type="spellStart"/>
      <w:r w:rsidR="1EE3EB6C">
        <w:t>rotation</w:t>
      </w:r>
      <w:proofErr w:type="spellEnd"/>
      <w:r w:rsidR="1EE3EB6C">
        <w:t>=”” einfügen, damit man beispielsweise dieses Bild</w:t>
      </w:r>
      <w:r w:rsidR="205F891B">
        <w:t xml:space="preserve"> richtig ausgerichtet sieht.</w:t>
      </w:r>
    </w:p>
    <w:p w14:paraId="20BAEC73" w14:textId="228BDB0B" w:rsidR="005079B7" w:rsidRDefault="005079B7" w:rsidP="005079B7">
      <w:pPr>
        <w:pStyle w:val="Beschriftung"/>
        <w:keepNext/>
      </w:pPr>
      <w:bookmarkStart w:id="203" w:name="_Toc40877748"/>
      <w:r>
        <w:lastRenderedPageBreak/>
        <w:t xml:space="preserve">Tabelle </w:t>
      </w:r>
      <w:r w:rsidR="006C6C1D">
        <w:fldChar w:fldCharType="begin"/>
      </w:r>
      <w:r w:rsidR="006C6C1D">
        <w:instrText xml:space="preserve"> SEQ Tabelle \* ARABIC </w:instrText>
      </w:r>
      <w:r w:rsidR="006C6C1D">
        <w:fldChar w:fldCharType="separate"/>
      </w:r>
      <w:r w:rsidR="00304589">
        <w:rPr>
          <w:noProof/>
        </w:rPr>
        <w:t>55</w:t>
      </w:r>
      <w:r w:rsidR="006C6C1D">
        <w:rPr>
          <w:noProof/>
        </w:rPr>
        <w:fldChar w:fldCharType="end"/>
      </w:r>
      <w:r>
        <w:t>: Bilder</w:t>
      </w:r>
      <w:r w:rsidR="0046762E">
        <w:fldChar w:fldCharType="begin"/>
      </w:r>
      <w:r w:rsidR="0046762E">
        <w:instrText xml:space="preserve"> XE "</w:instrText>
      </w:r>
      <w:r w:rsidR="0046762E" w:rsidRPr="00BD3354">
        <w:rPr>
          <w:sz w:val="20"/>
          <w:szCs w:val="20"/>
        </w:rPr>
        <w:instrText>Bilder</w:instrText>
      </w:r>
      <w:r w:rsidR="0046762E">
        <w:instrText xml:space="preserve">" </w:instrText>
      </w:r>
      <w:r w:rsidR="0046762E">
        <w:fldChar w:fldCharType="end"/>
      </w:r>
      <w:r>
        <w:t xml:space="preserve"> einfügen</w:t>
      </w:r>
      <w:bookmarkEnd w:id="203"/>
    </w:p>
    <w:tbl>
      <w:tblPr>
        <w:tblStyle w:val="Tabellenraster"/>
        <w:tblW w:w="9072" w:type="dxa"/>
        <w:tblLayout w:type="fixed"/>
        <w:tblLook w:val="06A0" w:firstRow="1" w:lastRow="0" w:firstColumn="1" w:lastColumn="0" w:noHBand="1" w:noVBand="1"/>
      </w:tblPr>
      <w:tblGrid>
        <w:gridCol w:w="4536"/>
        <w:gridCol w:w="4536"/>
      </w:tblGrid>
      <w:tr w:rsidR="029A77D1" w14:paraId="5F6F98CA" w14:textId="77777777" w:rsidTr="00391E93">
        <w:trPr>
          <w:tblHeader/>
        </w:trPr>
        <w:tc>
          <w:tcPr>
            <w:tcW w:w="4536" w:type="dxa"/>
            <w:shd w:val="clear" w:color="auto" w:fill="D9D9D9" w:themeFill="background1" w:themeFillShade="D9"/>
          </w:tcPr>
          <w:p w14:paraId="034452D7" w14:textId="2C3F8012" w:rsidR="2CC326C0" w:rsidRDefault="2CC326C0" w:rsidP="029A77D1">
            <w:pPr>
              <w:rPr>
                <w:b/>
                <w:bCs/>
              </w:rPr>
            </w:pPr>
            <w:r w:rsidRPr="029A77D1">
              <w:rPr>
                <w:b/>
                <w:bCs/>
              </w:rPr>
              <w:t>Code</w:t>
            </w:r>
          </w:p>
        </w:tc>
        <w:tc>
          <w:tcPr>
            <w:tcW w:w="4536" w:type="dxa"/>
            <w:shd w:val="clear" w:color="auto" w:fill="D9D9D9" w:themeFill="background1" w:themeFillShade="D9"/>
          </w:tcPr>
          <w:p w14:paraId="5776F87D" w14:textId="0282B93E" w:rsidR="2CC326C0" w:rsidRDefault="2CC326C0" w:rsidP="029A77D1">
            <w:pPr>
              <w:rPr>
                <w:b/>
                <w:bCs/>
              </w:rPr>
            </w:pPr>
            <w:r w:rsidRPr="029A77D1">
              <w:rPr>
                <w:b/>
                <w:bCs/>
              </w:rPr>
              <w:t>Bild</w:t>
            </w:r>
          </w:p>
        </w:tc>
      </w:tr>
      <w:tr w:rsidR="029A77D1" w14:paraId="374C5617" w14:textId="77777777" w:rsidTr="00391E93">
        <w:tc>
          <w:tcPr>
            <w:tcW w:w="4536" w:type="dxa"/>
          </w:tcPr>
          <w:p w14:paraId="65376D93" w14:textId="18FA09C2" w:rsidR="01277705" w:rsidRPr="00EC7542" w:rsidRDefault="01277705" w:rsidP="029A77D1">
            <w:pPr>
              <w:spacing w:line="285" w:lineRule="exact"/>
              <w:rPr>
                <w:rFonts w:ascii="Consolas" w:eastAsia="Consolas" w:hAnsi="Consolas" w:cs="Consolas"/>
                <w:color w:val="000000" w:themeColor="text1"/>
                <w:lang w:val="fr-CH"/>
              </w:rPr>
            </w:pPr>
            <w:r w:rsidRPr="00EC7542">
              <w:rPr>
                <w:rFonts w:ascii="Consolas" w:eastAsia="Consolas" w:hAnsi="Consolas" w:cs="Consolas"/>
                <w:color w:val="000000" w:themeColor="text1"/>
                <w:lang w:val="fr-CH"/>
              </w:rPr>
              <w:t>&lt;</w:t>
            </w:r>
            <w:proofErr w:type="gramStart"/>
            <w:r w:rsidRPr="00EC7542">
              <w:rPr>
                <w:rFonts w:ascii="Consolas" w:eastAsia="Consolas" w:hAnsi="Consolas" w:cs="Consolas"/>
                <w:color w:val="000000" w:themeColor="text1"/>
                <w:lang w:val="fr-CH"/>
              </w:rPr>
              <w:t>a</w:t>
            </w:r>
            <w:proofErr w:type="gramEnd"/>
            <w:r w:rsidRPr="00EC7542">
              <w:rPr>
                <w:rFonts w:ascii="Consolas" w:eastAsia="Consolas" w:hAnsi="Consolas" w:cs="Consolas"/>
                <w:color w:val="000000" w:themeColor="text1"/>
                <w:lang w:val="fr-CH"/>
              </w:rPr>
              <w:t xml:space="preserve">-image </w:t>
            </w:r>
            <w:proofErr w:type="spellStart"/>
            <w:r w:rsidRPr="00EC7542">
              <w:rPr>
                <w:rFonts w:ascii="Consolas" w:eastAsia="Consolas" w:hAnsi="Consolas" w:cs="Consolas"/>
                <w:color w:val="000000" w:themeColor="text1"/>
                <w:lang w:val="fr-CH"/>
              </w:rPr>
              <w:t>src</w:t>
            </w:r>
            <w:proofErr w:type="spellEnd"/>
            <w:r w:rsidRPr="00EC7542">
              <w:rPr>
                <w:rFonts w:ascii="Consolas" w:eastAsia="Consolas" w:hAnsi="Consolas" w:cs="Consolas"/>
                <w:color w:val="000000" w:themeColor="text1"/>
                <w:lang w:val="fr-CH"/>
              </w:rPr>
              <w:t>="</w:t>
            </w:r>
            <w:proofErr w:type="spellStart"/>
            <w:r w:rsidRPr="00EC7542">
              <w:rPr>
                <w:rFonts w:ascii="Consolas" w:eastAsia="Consolas" w:hAnsi="Consolas" w:cs="Consolas"/>
                <w:color w:val="000000" w:themeColor="text1"/>
                <w:lang w:val="fr-CH"/>
              </w:rPr>
              <w:t>img</w:t>
            </w:r>
            <w:proofErr w:type="spellEnd"/>
            <w:r w:rsidRPr="00EC7542">
              <w:rPr>
                <w:rFonts w:ascii="Consolas" w:eastAsia="Consolas" w:hAnsi="Consolas" w:cs="Consolas"/>
                <w:color w:val="000000" w:themeColor="text1"/>
                <w:lang w:val="fr-CH"/>
              </w:rPr>
              <w:t>/wibilea-logo.jpg" rotation="270 0" &gt;&lt;/a-image&gt;</w:t>
            </w:r>
          </w:p>
          <w:p w14:paraId="206ED32F" w14:textId="1C9247BF" w:rsidR="029A77D1" w:rsidRPr="00EC7542" w:rsidRDefault="029A77D1" w:rsidP="029A77D1">
            <w:pPr>
              <w:spacing w:line="285" w:lineRule="exact"/>
              <w:rPr>
                <w:rFonts w:ascii="Consolas" w:eastAsia="Consolas" w:hAnsi="Consolas" w:cs="Consolas"/>
                <w:color w:val="000000" w:themeColor="text1"/>
                <w:sz w:val="21"/>
                <w:szCs w:val="21"/>
                <w:lang w:val="fr-CH"/>
              </w:rPr>
            </w:pPr>
          </w:p>
          <w:p w14:paraId="3B603484" w14:textId="6696C716" w:rsidR="029A77D1" w:rsidRPr="00EC7542" w:rsidRDefault="029A77D1" w:rsidP="029A77D1">
            <w:pPr>
              <w:rPr>
                <w:lang w:val="fr-CH"/>
              </w:rPr>
            </w:pPr>
          </w:p>
        </w:tc>
        <w:tc>
          <w:tcPr>
            <w:tcW w:w="4536" w:type="dxa"/>
          </w:tcPr>
          <w:p w14:paraId="40BDF8AD" w14:textId="63C71F89" w:rsidR="110632AA" w:rsidRDefault="110632AA" w:rsidP="029A77D1">
            <w:r>
              <w:rPr>
                <w:noProof/>
                <w:lang w:eastAsia="de-CH"/>
              </w:rPr>
              <w:drawing>
                <wp:inline distT="0" distB="0" distL="0" distR="0" wp14:anchorId="2B47493C" wp14:editId="5FF8F829">
                  <wp:extent cx="2790825" cy="2800338"/>
                  <wp:effectExtent l="0" t="0" r="0" b="0"/>
                  <wp:docPr id="860800551" name="Grafik 860800551"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rcRect t="28189" b="25512"/>
                          <a:stretch>
                            <a:fillRect/>
                          </a:stretch>
                        </pic:blipFill>
                        <pic:spPr>
                          <a:xfrm>
                            <a:off x="0" y="0"/>
                            <a:ext cx="2790825" cy="2800338"/>
                          </a:xfrm>
                          <a:prstGeom prst="rect">
                            <a:avLst/>
                          </a:prstGeom>
                        </pic:spPr>
                      </pic:pic>
                    </a:graphicData>
                  </a:graphic>
                </wp:inline>
              </w:drawing>
            </w:r>
          </w:p>
        </w:tc>
      </w:tr>
    </w:tbl>
    <w:p w14:paraId="457FB528" w14:textId="1DBD105C" w:rsidR="00534377" w:rsidRDefault="00534377" w:rsidP="00534377">
      <w:pPr>
        <w:pStyle w:val="berschrift2"/>
        <w:rPr>
          <w:lang w:val="de-DE"/>
        </w:rPr>
      </w:pPr>
      <w:bookmarkStart w:id="204" w:name="_Toc40881918"/>
      <w:bookmarkStart w:id="205" w:name="_Toc37051483"/>
      <w:bookmarkStart w:id="206" w:name="_Toc37053056"/>
      <w:bookmarkStart w:id="207" w:name="_Toc37053312"/>
      <w:r w:rsidRPr="777E520D">
        <w:rPr>
          <w:lang w:val="de-DE"/>
        </w:rPr>
        <w:t>Komprimierung</w:t>
      </w:r>
      <w:r w:rsidR="00DE08DF">
        <w:rPr>
          <w:lang w:val="de-DE"/>
        </w:rPr>
        <w:fldChar w:fldCharType="begin"/>
      </w:r>
      <w:r w:rsidR="00DE08DF">
        <w:instrText xml:space="preserve"> XE "</w:instrText>
      </w:r>
      <w:r w:rsidR="00DE08DF" w:rsidRPr="009E3C54">
        <w:rPr>
          <w:rFonts w:eastAsia="Times New Roman" w:cs="Arial"/>
          <w:color w:val="000000"/>
          <w:sz w:val="20"/>
          <w:szCs w:val="20"/>
          <w:lang w:eastAsia="de-CH"/>
        </w:rPr>
        <w:instrText>Komprimierung</w:instrText>
      </w:r>
      <w:r w:rsidR="00DE08DF">
        <w:instrText xml:space="preserve">" </w:instrText>
      </w:r>
      <w:r w:rsidR="00DE08DF">
        <w:rPr>
          <w:lang w:val="de-DE"/>
        </w:rPr>
        <w:fldChar w:fldCharType="end"/>
      </w:r>
      <w:r w:rsidRPr="777E520D">
        <w:rPr>
          <w:lang w:val="de-DE"/>
        </w:rPr>
        <w:t xml:space="preserve"> von 3D-Modellen</w:t>
      </w:r>
      <w:bookmarkEnd w:id="204"/>
    </w:p>
    <w:p w14:paraId="232B94B3" w14:textId="6F0F5066" w:rsidR="00534377" w:rsidRPr="005079B7" w:rsidRDefault="004B24C2" w:rsidP="005079B7">
      <w:pPr>
        <w:rPr>
          <w:lang w:val="de-DE"/>
        </w:rPr>
      </w:pPr>
      <w:r>
        <w:rPr>
          <w:lang w:val="de-DE"/>
        </w:rPr>
        <w:t>Als wir schon viele</w:t>
      </w:r>
      <w:r w:rsidR="00534377" w:rsidRPr="565CA6FC">
        <w:rPr>
          <w:lang w:val="de-DE"/>
        </w:rPr>
        <w:t xml:space="preserve"> eingefügt haben, ist uns aufgefallen, dass die Seite ziemlich lange lädt. Wenn alles schon im Cache war natürlich nicht. Darum bemerkten wir es auch so späte. Auf dem Laptop und dem </w:t>
      </w:r>
      <w:proofErr w:type="spellStart"/>
      <w:r w:rsidR="00534377" w:rsidRPr="565CA6FC">
        <w:rPr>
          <w:lang w:val="de-DE"/>
        </w:rPr>
        <w:t>IPhone</w:t>
      </w:r>
      <w:proofErr w:type="spellEnd"/>
      <w:r w:rsidR="00534377" w:rsidRPr="565CA6FC">
        <w:rPr>
          <w:lang w:val="de-DE"/>
        </w:rPr>
        <w:t xml:space="preserve"> ging es noch mit den Wartezeiten. Diesen waren gut auszuhalten. Jedoch hat es bei Google Chrome auf einem Android Smartphone nicht geladen. Es ist sogar </w:t>
      </w:r>
      <w:r w:rsidR="00E8050D" w:rsidRPr="565CA6FC">
        <w:rPr>
          <w:lang w:val="de-DE"/>
        </w:rPr>
        <w:t>abgestürzt</w:t>
      </w:r>
      <w:r w:rsidR="00534377" w:rsidRPr="565CA6FC">
        <w:rPr>
          <w:lang w:val="de-DE"/>
        </w:rPr>
        <w:t xml:space="preserve">. Dadurch mussten wir uns nochmals die </w:t>
      </w:r>
      <w:proofErr w:type="spellStart"/>
      <w:r w:rsidR="00534377" w:rsidRPr="565CA6FC">
        <w:rPr>
          <w:lang w:val="de-DE"/>
        </w:rPr>
        <w:t>Dateigrössen</w:t>
      </w:r>
      <w:proofErr w:type="spellEnd"/>
      <w:r w:rsidR="00534377" w:rsidRPr="565CA6FC">
        <w:rPr>
          <w:lang w:val="de-DE"/>
        </w:rPr>
        <w:t xml:space="preserve"> anschauen. Dann fanden wir heraus, dass einige Dateien über 30 MB </w:t>
      </w:r>
      <w:proofErr w:type="spellStart"/>
      <w:r w:rsidR="00534377" w:rsidRPr="565CA6FC">
        <w:rPr>
          <w:lang w:val="de-DE"/>
        </w:rPr>
        <w:t>gross</w:t>
      </w:r>
      <w:proofErr w:type="spellEnd"/>
      <w:r w:rsidR="00534377" w:rsidRPr="565CA6FC">
        <w:rPr>
          <w:lang w:val="de-DE"/>
        </w:rPr>
        <w:t xml:space="preserve"> sind. Und wenn nun bei Aufruf der Seite zuerst mehrere 100 MB geladen werden müssen, dann geht es einfach zu lange oder gar nicht. Darum entschlossen wir uns die Dateien zu komprimieren. Als erstes fanden wir nichts. Danach haben wir herausgefunden, dass es verschieden Tools gibt. Wir haben es mit Blender gemacht, weil es auch mit unseren </w:t>
      </w:r>
      <w:proofErr w:type="spellStart"/>
      <w:r w:rsidR="00534377" w:rsidRPr="565CA6FC">
        <w:rPr>
          <w:lang w:val="de-DE"/>
        </w:rPr>
        <w:t>gltf</w:t>
      </w:r>
      <w:proofErr w:type="spellEnd"/>
      <w:r>
        <w:rPr>
          <w:lang w:val="de-DE"/>
        </w:rPr>
        <w:fldChar w:fldCharType="begin"/>
      </w:r>
      <w:r>
        <w:instrText xml:space="preserve"> XE "</w:instrText>
      </w:r>
      <w:r w:rsidRPr="00FC4585">
        <w:rPr>
          <w:rFonts w:ascii="Consolas" w:hAnsi="Consolas"/>
          <w:lang w:val="fr-CH"/>
        </w:rPr>
        <w:instrText>gltf</w:instrText>
      </w:r>
      <w:r>
        <w:instrText xml:space="preserve">" </w:instrText>
      </w:r>
      <w:r>
        <w:rPr>
          <w:lang w:val="de-DE"/>
        </w:rPr>
        <w:fldChar w:fldCharType="end"/>
      </w:r>
      <w:r w:rsidR="00534377" w:rsidRPr="565CA6FC">
        <w:rPr>
          <w:lang w:val="de-DE"/>
        </w:rPr>
        <w:t>/</w:t>
      </w:r>
      <w:proofErr w:type="spellStart"/>
      <w:r w:rsidR="00534377" w:rsidRPr="565CA6FC">
        <w:rPr>
          <w:lang w:val="de-DE"/>
        </w:rPr>
        <w:t>glb</w:t>
      </w:r>
      <w:proofErr w:type="spellEnd"/>
      <w:r w:rsidR="00534377" w:rsidRPr="565CA6FC">
        <w:rPr>
          <w:lang w:val="de-DE"/>
        </w:rPr>
        <w:t xml:space="preserve">-models ging. Ein anderes Programm bis auf </w:t>
      </w:r>
      <w:proofErr w:type="spellStart"/>
      <w:r w:rsidR="00534377" w:rsidRPr="565CA6FC">
        <w:rPr>
          <w:lang w:val="de-DE"/>
        </w:rPr>
        <w:t>Meshmixer</w:t>
      </w:r>
      <w:proofErr w:type="spellEnd"/>
      <w:r w:rsidR="00534377" w:rsidRPr="565CA6FC">
        <w:rPr>
          <w:lang w:val="de-DE"/>
        </w:rPr>
        <w:t xml:space="preserve"> haben wir nicht gefunden. Jedoch konnten wir beim </w:t>
      </w:r>
      <w:proofErr w:type="spellStart"/>
      <w:r w:rsidR="00534377" w:rsidRPr="565CA6FC">
        <w:rPr>
          <w:lang w:val="de-DE"/>
        </w:rPr>
        <w:t>Meshmixer</w:t>
      </w:r>
      <w:proofErr w:type="spellEnd"/>
      <w:r w:rsidR="00534377" w:rsidRPr="565CA6FC">
        <w:rPr>
          <w:lang w:val="de-DE"/>
        </w:rPr>
        <w:t xml:space="preserve"> unsere Dateien nicht auswählen, weil das Dateiformat nicht unterstützt wurde.</w:t>
      </w:r>
    </w:p>
    <w:p w14:paraId="32270F05" w14:textId="528B09F4" w:rsidR="005079B7" w:rsidRDefault="005079B7" w:rsidP="005079B7">
      <w:pPr>
        <w:pStyle w:val="Beschriftung"/>
        <w:keepNext/>
      </w:pPr>
      <w:bookmarkStart w:id="208" w:name="_Toc40877749"/>
      <w:r>
        <w:lastRenderedPageBreak/>
        <w:t xml:space="preserve">Tabelle </w:t>
      </w:r>
      <w:r w:rsidR="006C6C1D">
        <w:fldChar w:fldCharType="begin"/>
      </w:r>
      <w:r w:rsidR="006C6C1D">
        <w:instrText xml:space="preserve"> SEQ Tabelle \* ARABIC </w:instrText>
      </w:r>
      <w:r w:rsidR="006C6C1D">
        <w:fldChar w:fldCharType="separate"/>
      </w:r>
      <w:r w:rsidR="00304589">
        <w:rPr>
          <w:noProof/>
        </w:rPr>
        <w:t>56</w:t>
      </w:r>
      <w:r w:rsidR="006C6C1D">
        <w:rPr>
          <w:noProof/>
        </w:rPr>
        <w:fldChar w:fldCharType="end"/>
      </w:r>
      <w:r>
        <w:t>: Modelle komprimieren</w:t>
      </w:r>
      <w:bookmarkEnd w:id="208"/>
    </w:p>
    <w:tbl>
      <w:tblPr>
        <w:tblStyle w:val="Tabellenraster"/>
        <w:tblW w:w="9072" w:type="dxa"/>
        <w:tblLayout w:type="fixed"/>
        <w:tblLook w:val="06A0" w:firstRow="1" w:lastRow="0" w:firstColumn="1" w:lastColumn="0" w:noHBand="1" w:noVBand="1"/>
      </w:tblPr>
      <w:tblGrid>
        <w:gridCol w:w="4536"/>
        <w:gridCol w:w="4536"/>
      </w:tblGrid>
      <w:tr w:rsidR="00534377" w14:paraId="7FA9F795" w14:textId="77777777" w:rsidTr="00975838">
        <w:trPr>
          <w:tblHeader/>
        </w:trPr>
        <w:tc>
          <w:tcPr>
            <w:tcW w:w="4536" w:type="dxa"/>
            <w:shd w:val="clear" w:color="auto" w:fill="D9D9D9" w:themeFill="background1" w:themeFillShade="D9"/>
          </w:tcPr>
          <w:p w14:paraId="59F46F37" w14:textId="77777777" w:rsidR="00534377" w:rsidRDefault="00534377" w:rsidP="00975838">
            <w:pPr>
              <w:rPr>
                <w:b/>
                <w:bCs/>
                <w:lang w:val="de-DE"/>
              </w:rPr>
            </w:pPr>
            <w:r w:rsidRPr="565CA6FC">
              <w:rPr>
                <w:b/>
                <w:bCs/>
                <w:lang w:val="de-DE"/>
              </w:rPr>
              <w:t>Beschreibung</w:t>
            </w:r>
          </w:p>
        </w:tc>
        <w:tc>
          <w:tcPr>
            <w:tcW w:w="4536" w:type="dxa"/>
            <w:shd w:val="clear" w:color="auto" w:fill="D9D9D9" w:themeFill="background1" w:themeFillShade="D9"/>
          </w:tcPr>
          <w:p w14:paraId="115B892B" w14:textId="77777777" w:rsidR="00534377" w:rsidRDefault="00534377" w:rsidP="00975838">
            <w:pPr>
              <w:rPr>
                <w:b/>
                <w:bCs/>
                <w:lang w:val="de-DE"/>
              </w:rPr>
            </w:pPr>
            <w:r w:rsidRPr="565CA6FC">
              <w:rPr>
                <w:b/>
                <w:bCs/>
                <w:lang w:val="de-DE"/>
              </w:rPr>
              <w:t>Bild</w:t>
            </w:r>
          </w:p>
        </w:tc>
      </w:tr>
      <w:tr w:rsidR="00534377" w14:paraId="6480BE4E" w14:textId="77777777" w:rsidTr="00975838">
        <w:tc>
          <w:tcPr>
            <w:tcW w:w="4536" w:type="dxa"/>
          </w:tcPr>
          <w:p w14:paraId="368BFB7A" w14:textId="10D99DB6" w:rsidR="00534377" w:rsidRDefault="00534377" w:rsidP="00975838">
            <w:pPr>
              <w:rPr>
                <w:lang w:val="de-DE"/>
              </w:rPr>
            </w:pPr>
            <w:r w:rsidRPr="565CA6FC">
              <w:rPr>
                <w:lang w:val="de-DE"/>
              </w:rPr>
              <w:t>Jedes 3D-Modell</w:t>
            </w:r>
            <w:r w:rsidR="004B24C2">
              <w:rPr>
                <w:lang w:val="de-DE"/>
              </w:rPr>
              <w:fldChar w:fldCharType="begin"/>
            </w:r>
            <w:r w:rsidR="004B24C2">
              <w:instrText xml:space="preserve"> XE "</w:instrText>
            </w:r>
            <w:r w:rsidR="004B24C2" w:rsidRPr="000C78D4">
              <w:instrText>3D-Modell</w:instrText>
            </w:r>
            <w:r w:rsidR="004B24C2">
              <w:instrText xml:space="preserve">" </w:instrText>
            </w:r>
            <w:r w:rsidR="004B24C2">
              <w:rPr>
                <w:lang w:val="de-DE"/>
              </w:rPr>
              <w:fldChar w:fldCharType="end"/>
            </w:r>
            <w:r w:rsidRPr="565CA6FC">
              <w:rPr>
                <w:lang w:val="de-DE"/>
              </w:rPr>
              <w:t xml:space="preserve"> hat viele Ecken, Kanten und Flächen. Wir konzentrierten uns hauptsächlich auf die Ecken eines 3D-Modells. Bei Blender kann man das 3D-Modell einfach importieren. </w:t>
            </w:r>
            <w:proofErr w:type="spellStart"/>
            <w:r w:rsidRPr="565CA6FC">
              <w:rPr>
                <w:lang w:val="de-DE"/>
              </w:rPr>
              <w:t>Anschliessend</w:t>
            </w:r>
            <w:proofErr w:type="spellEnd"/>
            <w:r w:rsidRPr="565CA6FC">
              <w:rPr>
                <w:lang w:val="de-DE"/>
              </w:rPr>
              <w:t xml:space="preserve"> kann man die Ecken der Modelle bearbeiten. Nach dem Importieren haben wir ein Element angewählt vom ganzen 3D-Modell. Danach haben wir auf “</w:t>
            </w:r>
            <w:proofErr w:type="spellStart"/>
            <w:r w:rsidRPr="565CA6FC">
              <w:rPr>
                <w:lang w:val="de-DE"/>
              </w:rPr>
              <w:t>settings</w:t>
            </w:r>
            <w:proofErr w:type="spellEnd"/>
            <w:r w:rsidRPr="565CA6FC">
              <w:rPr>
                <w:lang w:val="de-DE"/>
              </w:rPr>
              <w:t xml:space="preserve">” gedrückt. </w:t>
            </w:r>
          </w:p>
          <w:p w14:paraId="333B43F9" w14:textId="77777777" w:rsidR="00534377" w:rsidRDefault="00534377" w:rsidP="00975838">
            <w:pPr>
              <w:rPr>
                <w:lang w:val="de-DE"/>
              </w:rPr>
            </w:pPr>
          </w:p>
        </w:tc>
        <w:tc>
          <w:tcPr>
            <w:tcW w:w="4536" w:type="dxa"/>
          </w:tcPr>
          <w:p w14:paraId="03AB7A55" w14:textId="77777777" w:rsidR="00534377" w:rsidRDefault="00534377" w:rsidP="00975838">
            <w:r>
              <w:rPr>
                <w:noProof/>
                <w:lang w:eastAsia="de-CH"/>
              </w:rPr>
              <w:drawing>
                <wp:inline distT="0" distB="0" distL="0" distR="0" wp14:anchorId="039C94F6" wp14:editId="290B49AE">
                  <wp:extent cx="2009775" cy="2790825"/>
                  <wp:effectExtent l="0" t="0" r="0" b="0"/>
                  <wp:docPr id="148184874" name="Grafik 14818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009775" cy="2790825"/>
                          </a:xfrm>
                          <a:prstGeom prst="rect">
                            <a:avLst/>
                          </a:prstGeom>
                        </pic:spPr>
                      </pic:pic>
                    </a:graphicData>
                  </a:graphic>
                </wp:inline>
              </w:drawing>
            </w:r>
          </w:p>
        </w:tc>
      </w:tr>
      <w:tr w:rsidR="00534377" w14:paraId="2770346E" w14:textId="77777777" w:rsidTr="00975838">
        <w:tc>
          <w:tcPr>
            <w:tcW w:w="4536" w:type="dxa"/>
          </w:tcPr>
          <w:p w14:paraId="3A11B5B7" w14:textId="77777777" w:rsidR="00534377" w:rsidRDefault="00534377" w:rsidP="00975838">
            <w:pPr>
              <w:rPr>
                <w:lang w:val="de-DE"/>
              </w:rPr>
            </w:pPr>
            <w:r w:rsidRPr="565CA6FC">
              <w:rPr>
                <w:lang w:val="de-DE"/>
              </w:rPr>
              <w:t xml:space="preserve">Danach kann man “Add </w:t>
            </w:r>
            <w:proofErr w:type="spellStart"/>
            <w:r w:rsidRPr="565CA6FC">
              <w:rPr>
                <w:lang w:val="de-DE"/>
              </w:rPr>
              <w:t>Modifier</w:t>
            </w:r>
            <w:proofErr w:type="spellEnd"/>
            <w:r w:rsidRPr="565CA6FC">
              <w:rPr>
                <w:lang w:val="de-DE"/>
              </w:rPr>
              <w:t>” anwählen, damit man Einstellungen vornehmen kann. Man kann danach gleich den Punkt “</w:t>
            </w:r>
            <w:proofErr w:type="spellStart"/>
            <w:r w:rsidRPr="565CA6FC">
              <w:rPr>
                <w:lang w:val="de-DE"/>
              </w:rPr>
              <w:t>Decimate</w:t>
            </w:r>
            <w:proofErr w:type="spellEnd"/>
            <w:r w:rsidRPr="565CA6FC">
              <w:rPr>
                <w:lang w:val="de-DE"/>
              </w:rPr>
              <w:t xml:space="preserve">” auswählen. </w:t>
            </w:r>
          </w:p>
        </w:tc>
        <w:tc>
          <w:tcPr>
            <w:tcW w:w="4536" w:type="dxa"/>
          </w:tcPr>
          <w:p w14:paraId="5474FF3A" w14:textId="77777777" w:rsidR="00534377" w:rsidRDefault="00534377" w:rsidP="00975838">
            <w:r>
              <w:rPr>
                <w:noProof/>
                <w:lang w:eastAsia="de-CH"/>
              </w:rPr>
              <w:drawing>
                <wp:inline distT="0" distB="0" distL="0" distR="0" wp14:anchorId="31166769" wp14:editId="438A00C2">
                  <wp:extent cx="2790825" cy="2038350"/>
                  <wp:effectExtent l="0" t="0" r="0" b="0"/>
                  <wp:docPr id="192124202" name="Grafik 19212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790825" cy="2038350"/>
                          </a:xfrm>
                          <a:prstGeom prst="rect">
                            <a:avLst/>
                          </a:prstGeom>
                        </pic:spPr>
                      </pic:pic>
                    </a:graphicData>
                  </a:graphic>
                </wp:inline>
              </w:drawing>
            </w:r>
          </w:p>
        </w:tc>
      </w:tr>
      <w:tr w:rsidR="00534377" w14:paraId="7C229CD3" w14:textId="77777777" w:rsidTr="00975838">
        <w:tc>
          <w:tcPr>
            <w:tcW w:w="4536" w:type="dxa"/>
          </w:tcPr>
          <w:p w14:paraId="16982A11" w14:textId="77777777" w:rsidR="00534377" w:rsidRDefault="00534377" w:rsidP="00975838">
            <w:pPr>
              <w:rPr>
                <w:lang w:val="de-DE"/>
              </w:rPr>
            </w:pPr>
            <w:r w:rsidRPr="565CA6FC">
              <w:rPr>
                <w:lang w:val="de-DE"/>
              </w:rPr>
              <w:t>Nach dem man “</w:t>
            </w:r>
            <w:proofErr w:type="spellStart"/>
            <w:r w:rsidRPr="565CA6FC">
              <w:rPr>
                <w:lang w:val="de-DE"/>
              </w:rPr>
              <w:t>Decimate</w:t>
            </w:r>
            <w:proofErr w:type="spellEnd"/>
            <w:r w:rsidRPr="565CA6FC">
              <w:rPr>
                <w:lang w:val="de-DE"/>
              </w:rPr>
              <w:t xml:space="preserve">” gedrückt hat, kommt ein Fenster auf. Bei diesem Fenster kann man nun bei “Ratio” einstellen wie viel weniger Ecken das Objekt haben soll. Man kann entweder draufdrücken oder einfach den blauen Balken ziehen. Wir haben meistens etwa 0.5 eingestellt. Dies </w:t>
            </w:r>
            <w:proofErr w:type="spellStart"/>
            <w:r w:rsidRPr="565CA6FC">
              <w:rPr>
                <w:lang w:val="de-DE"/>
              </w:rPr>
              <w:t>heisst</w:t>
            </w:r>
            <w:proofErr w:type="spellEnd"/>
            <w:r w:rsidRPr="565CA6FC">
              <w:rPr>
                <w:lang w:val="de-DE"/>
              </w:rPr>
              <w:t xml:space="preserve"> halbiert. Man kann die Anzahl Ecken auch neben dem “</w:t>
            </w:r>
            <w:proofErr w:type="spellStart"/>
            <w:r w:rsidRPr="565CA6FC">
              <w:rPr>
                <w:lang w:val="de-DE"/>
              </w:rPr>
              <w:t>Triangulate</w:t>
            </w:r>
            <w:proofErr w:type="spellEnd"/>
            <w:r w:rsidRPr="565CA6FC">
              <w:rPr>
                <w:lang w:val="de-DE"/>
              </w:rPr>
              <w:t xml:space="preserve">” sehen. Es </w:t>
            </w:r>
            <w:proofErr w:type="spellStart"/>
            <w:r w:rsidRPr="565CA6FC">
              <w:rPr>
                <w:lang w:val="de-DE"/>
              </w:rPr>
              <w:t>heisst</w:t>
            </w:r>
            <w:proofErr w:type="spellEnd"/>
            <w:r w:rsidRPr="565CA6FC">
              <w:rPr>
                <w:lang w:val="de-DE"/>
              </w:rPr>
              <w:t xml:space="preserve"> “Face Count”.</w:t>
            </w:r>
          </w:p>
          <w:p w14:paraId="66929A4D" w14:textId="12BB5BC6" w:rsidR="00534377" w:rsidRDefault="00534377" w:rsidP="00975838">
            <w:pPr>
              <w:rPr>
                <w:lang w:val="de-DE"/>
              </w:rPr>
            </w:pPr>
            <w:r w:rsidRPr="565CA6FC">
              <w:rPr>
                <w:lang w:val="de-DE"/>
              </w:rPr>
              <w:t xml:space="preserve">Das </w:t>
            </w:r>
            <w:r w:rsidR="00E8050D" w:rsidRPr="565CA6FC">
              <w:rPr>
                <w:lang w:val="de-DE"/>
              </w:rPr>
              <w:t>Häkchen</w:t>
            </w:r>
            <w:r w:rsidRPr="565CA6FC">
              <w:rPr>
                <w:lang w:val="de-DE"/>
              </w:rPr>
              <w:t xml:space="preserve"> bei “</w:t>
            </w:r>
            <w:proofErr w:type="spellStart"/>
            <w:r w:rsidRPr="565CA6FC">
              <w:rPr>
                <w:lang w:val="de-DE"/>
              </w:rPr>
              <w:t>Triangulate</w:t>
            </w:r>
            <w:proofErr w:type="spellEnd"/>
            <w:r w:rsidRPr="565CA6FC">
              <w:rPr>
                <w:lang w:val="de-DE"/>
              </w:rPr>
              <w:t xml:space="preserve">” macht, dass nach der Dezimierung die triangulierten Flächen beibehalten bleiben. Man kann dies auch auslassen. Es gibt Leute, die das machen und andere nicht. Wir haben es meistens gemacht. </w:t>
            </w:r>
          </w:p>
          <w:p w14:paraId="3FABBA06" w14:textId="1F3CC355" w:rsidR="00534377" w:rsidRPr="000600C9" w:rsidRDefault="00534377" w:rsidP="00975838">
            <w:pPr>
              <w:rPr>
                <w:lang w:val="de-DE"/>
              </w:rPr>
            </w:pPr>
            <w:r w:rsidRPr="565CA6FC">
              <w:rPr>
                <w:lang w:val="de-DE"/>
              </w:rPr>
              <w:t>Zum Schluss muss man nur noch auf “</w:t>
            </w:r>
            <w:proofErr w:type="spellStart"/>
            <w:r w:rsidRPr="565CA6FC">
              <w:rPr>
                <w:lang w:val="de-DE"/>
              </w:rPr>
              <w:t>Apply</w:t>
            </w:r>
            <w:proofErr w:type="spellEnd"/>
            <w:r w:rsidRPr="565CA6FC">
              <w:rPr>
                <w:lang w:val="de-DE"/>
              </w:rPr>
              <w:t xml:space="preserve">” klicken. </w:t>
            </w:r>
          </w:p>
          <w:p w14:paraId="3A0C4E93" w14:textId="77777777" w:rsidR="00534377" w:rsidRDefault="00534377" w:rsidP="00975838">
            <w:pPr>
              <w:rPr>
                <w:lang w:val="de-DE"/>
              </w:rPr>
            </w:pPr>
          </w:p>
        </w:tc>
        <w:tc>
          <w:tcPr>
            <w:tcW w:w="4536" w:type="dxa"/>
          </w:tcPr>
          <w:p w14:paraId="052F2171" w14:textId="77777777" w:rsidR="00534377" w:rsidRDefault="00534377" w:rsidP="00975838">
            <w:r>
              <w:rPr>
                <w:noProof/>
                <w:lang w:eastAsia="de-CH"/>
              </w:rPr>
              <w:drawing>
                <wp:inline distT="0" distB="0" distL="0" distR="0" wp14:anchorId="204BF59C" wp14:editId="1D1A2110">
                  <wp:extent cx="2781300" cy="1981200"/>
                  <wp:effectExtent l="0" t="0" r="0" b="0"/>
                  <wp:docPr id="232263945" name="Grafik 2322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781300" cy="1981200"/>
                          </a:xfrm>
                          <a:prstGeom prst="rect">
                            <a:avLst/>
                          </a:prstGeom>
                        </pic:spPr>
                      </pic:pic>
                    </a:graphicData>
                  </a:graphic>
                </wp:inline>
              </w:drawing>
            </w:r>
          </w:p>
        </w:tc>
      </w:tr>
    </w:tbl>
    <w:p w14:paraId="56E7545F" w14:textId="610FD7B6" w:rsidR="00534377" w:rsidRDefault="00534377" w:rsidP="00534377">
      <w:pPr>
        <w:rPr>
          <w:lang w:val="de-DE"/>
        </w:rPr>
      </w:pPr>
      <w:r w:rsidRPr="565CA6FC">
        <w:rPr>
          <w:lang w:val="de-DE"/>
        </w:rPr>
        <w:t xml:space="preserve">Es gab jedoch Objekte, die sehr schwierig zu komprimieren waren. Man konnte auch nicht alles auswählen, damit man alles kleiner machen kann. Wir mussten fast jedes Mal auf ein Teilchen des Objekts klicken und danach kleiner machen, was eher mühsam war. </w:t>
      </w:r>
      <w:proofErr w:type="spellStart"/>
      <w:r w:rsidRPr="565CA6FC">
        <w:rPr>
          <w:lang w:val="de-DE"/>
        </w:rPr>
        <w:t>Ausserdem</w:t>
      </w:r>
      <w:proofErr w:type="spellEnd"/>
      <w:r w:rsidRPr="565CA6FC">
        <w:rPr>
          <w:lang w:val="de-DE"/>
        </w:rPr>
        <w:t xml:space="preserve"> hatten die importierten </w:t>
      </w:r>
      <w:proofErr w:type="spellStart"/>
      <w:r w:rsidRPr="565CA6FC">
        <w:rPr>
          <w:lang w:val="de-DE"/>
        </w:rPr>
        <w:t>glb</w:t>
      </w:r>
      <w:proofErr w:type="spellEnd"/>
      <w:r w:rsidRPr="565CA6FC">
        <w:rPr>
          <w:lang w:val="de-DE"/>
        </w:rPr>
        <w:t xml:space="preserve"> Modelle keine Texturen</w:t>
      </w:r>
      <w:r w:rsidR="00DE08DF">
        <w:rPr>
          <w:lang w:val="de-DE"/>
        </w:rPr>
        <w:fldChar w:fldCharType="begin"/>
      </w:r>
      <w:r w:rsidR="00DE08DF">
        <w:instrText xml:space="preserve"> XE "</w:instrText>
      </w:r>
      <w:r w:rsidR="00DE08DF" w:rsidRPr="00A415D1">
        <w:instrText>Texturen</w:instrText>
      </w:r>
      <w:r w:rsidR="00DE08DF">
        <w:instrText xml:space="preserve">" </w:instrText>
      </w:r>
      <w:r w:rsidR="00DE08DF">
        <w:rPr>
          <w:lang w:val="de-DE"/>
        </w:rPr>
        <w:fldChar w:fldCharType="end"/>
      </w:r>
      <w:r w:rsidRPr="565CA6FC">
        <w:rPr>
          <w:lang w:val="de-DE"/>
        </w:rPr>
        <w:t xml:space="preserve">. Dadurch mussten wir diese im Paint </w:t>
      </w:r>
      <w:r w:rsidRPr="565CA6FC">
        <w:rPr>
          <w:lang w:val="de-DE"/>
        </w:rPr>
        <w:lastRenderedPageBreak/>
        <w:t xml:space="preserve">3D ändern. Wir haben gemerkt, dass es bei einem Microsoft Surface Book überdurchschnittlich viele Ecken gibt. Dadurch haben wir dieses herausgenommen und ersetzt. Dadurch mussten wir es nicht mehr mit Blender bearbeiten und es behielt seine Textur noch. </w:t>
      </w:r>
    </w:p>
    <w:p w14:paraId="02AC30D6" w14:textId="0DF603D1" w:rsidR="00CA3CA8" w:rsidRDefault="00CA3CA8" w:rsidP="00092D80">
      <w:pPr>
        <w:pStyle w:val="berschrift2"/>
      </w:pPr>
      <w:bookmarkStart w:id="209" w:name="_Toc40881919"/>
      <w:proofErr w:type="spellStart"/>
      <w:r>
        <w:t>Animationen</w:t>
      </w:r>
      <w:proofErr w:type="spellEnd"/>
      <w:r w:rsidR="004B24C2">
        <w:fldChar w:fldCharType="begin"/>
      </w:r>
      <w:r w:rsidR="004B24C2">
        <w:instrText xml:space="preserve"> XE "</w:instrText>
      </w:r>
      <w:r w:rsidR="004B24C2" w:rsidRPr="00EF0B9B">
        <w:instrText>Animationen</w:instrText>
      </w:r>
      <w:r w:rsidR="004B24C2">
        <w:instrText xml:space="preserve">" </w:instrText>
      </w:r>
      <w:r w:rsidR="004B24C2">
        <w:fldChar w:fldCharType="end"/>
      </w:r>
      <w:r>
        <w:t xml:space="preserve"> </w:t>
      </w:r>
      <w:proofErr w:type="spellStart"/>
      <w:r>
        <w:t>einfügen</w:t>
      </w:r>
      <w:bookmarkEnd w:id="205"/>
      <w:bookmarkEnd w:id="206"/>
      <w:bookmarkEnd w:id="207"/>
      <w:bookmarkEnd w:id="209"/>
      <w:proofErr w:type="spellEnd"/>
    </w:p>
    <w:p w14:paraId="2F4C7FAD" w14:textId="15130CA7" w:rsidR="00E57E5C" w:rsidRDefault="00CA3CA8" w:rsidP="005079B7">
      <w:r>
        <w:t>Um einfache Animationen</w:t>
      </w:r>
      <w:r w:rsidR="004B24C2">
        <w:fldChar w:fldCharType="begin"/>
      </w:r>
      <w:r w:rsidR="004B24C2">
        <w:instrText xml:space="preserve"> XE "</w:instrText>
      </w:r>
      <w:r w:rsidR="004B24C2" w:rsidRPr="00EF0B9B">
        <w:instrText>Animationen</w:instrText>
      </w:r>
      <w:r w:rsidR="004B24C2">
        <w:instrText xml:space="preserve">" </w:instrText>
      </w:r>
      <w:r w:rsidR="004B24C2">
        <w:fldChar w:fldCharType="end"/>
      </w:r>
      <w:r>
        <w:t xml:space="preserve"> einzufügen, wie hier z.B. ein paar um sich selber drehende Würfel, benötigt man folgenden Code:</w:t>
      </w:r>
    </w:p>
    <w:p w14:paraId="0CFC78EF" w14:textId="0B6D4BBF" w:rsidR="005079B7" w:rsidRDefault="005079B7" w:rsidP="005079B7">
      <w:pPr>
        <w:pStyle w:val="Beschriftung"/>
        <w:keepNext/>
      </w:pPr>
      <w:bookmarkStart w:id="210" w:name="_Toc40877750"/>
      <w:r>
        <w:t xml:space="preserve">Tabelle </w:t>
      </w:r>
      <w:r w:rsidR="006C6C1D">
        <w:fldChar w:fldCharType="begin"/>
      </w:r>
      <w:r w:rsidR="006C6C1D">
        <w:instrText xml:space="preserve"> SEQ Tabelle \* ARABIC </w:instrText>
      </w:r>
      <w:r w:rsidR="006C6C1D">
        <w:fldChar w:fldCharType="separate"/>
      </w:r>
      <w:r w:rsidR="00304589">
        <w:rPr>
          <w:noProof/>
        </w:rPr>
        <w:t>57</w:t>
      </w:r>
      <w:r w:rsidR="006C6C1D">
        <w:rPr>
          <w:noProof/>
        </w:rPr>
        <w:fldChar w:fldCharType="end"/>
      </w:r>
      <w:r>
        <w:t>: Animationen</w:t>
      </w:r>
      <w:r w:rsidR="004B24C2">
        <w:fldChar w:fldCharType="begin"/>
      </w:r>
      <w:r w:rsidR="004B24C2">
        <w:instrText xml:space="preserve"> XE "</w:instrText>
      </w:r>
      <w:r w:rsidR="004B24C2" w:rsidRPr="00EF0B9B">
        <w:instrText>Animationen</w:instrText>
      </w:r>
      <w:r w:rsidR="004B24C2">
        <w:instrText xml:space="preserve">" </w:instrText>
      </w:r>
      <w:r w:rsidR="004B24C2">
        <w:fldChar w:fldCharType="end"/>
      </w:r>
      <w:r>
        <w:t xml:space="preserve"> einfügen</w:t>
      </w:r>
      <w:bookmarkEnd w:id="210"/>
    </w:p>
    <w:tbl>
      <w:tblPr>
        <w:tblStyle w:val="Tabellenraster"/>
        <w:tblW w:w="9072" w:type="dxa"/>
        <w:tblLayout w:type="fixed"/>
        <w:tblLook w:val="06A0" w:firstRow="1" w:lastRow="0" w:firstColumn="1" w:lastColumn="0" w:noHBand="1" w:noVBand="1"/>
      </w:tblPr>
      <w:tblGrid>
        <w:gridCol w:w="4536"/>
        <w:gridCol w:w="4536"/>
      </w:tblGrid>
      <w:tr w:rsidR="00B02859" w14:paraId="79B4E35E" w14:textId="77777777" w:rsidTr="00E57E5C">
        <w:trPr>
          <w:tblHeader/>
        </w:trPr>
        <w:tc>
          <w:tcPr>
            <w:tcW w:w="4536" w:type="dxa"/>
            <w:shd w:val="clear" w:color="auto" w:fill="D9D9D9" w:themeFill="background1" w:themeFillShade="D9"/>
          </w:tcPr>
          <w:p w14:paraId="3FF34E8A" w14:textId="77777777" w:rsidR="00B02859" w:rsidRDefault="00B02859" w:rsidP="00CD3456">
            <w:pPr>
              <w:rPr>
                <w:b/>
                <w:bCs/>
              </w:rPr>
            </w:pPr>
            <w:r w:rsidRPr="1C8A5148">
              <w:rPr>
                <w:b/>
                <w:bCs/>
              </w:rPr>
              <w:t>Code</w:t>
            </w:r>
          </w:p>
        </w:tc>
        <w:tc>
          <w:tcPr>
            <w:tcW w:w="4536" w:type="dxa"/>
            <w:shd w:val="clear" w:color="auto" w:fill="D9D9D9" w:themeFill="background1" w:themeFillShade="D9"/>
          </w:tcPr>
          <w:p w14:paraId="7418E277" w14:textId="77777777" w:rsidR="00B02859" w:rsidRDefault="00B02859" w:rsidP="00CD3456">
            <w:pPr>
              <w:rPr>
                <w:b/>
                <w:bCs/>
              </w:rPr>
            </w:pPr>
            <w:r w:rsidRPr="1C8A5148">
              <w:rPr>
                <w:b/>
                <w:bCs/>
              </w:rPr>
              <w:t>Bild</w:t>
            </w:r>
          </w:p>
        </w:tc>
      </w:tr>
      <w:tr w:rsidR="00B02859" w14:paraId="3A77B583" w14:textId="77777777" w:rsidTr="00E57E5C">
        <w:tc>
          <w:tcPr>
            <w:tcW w:w="4536" w:type="dxa"/>
          </w:tcPr>
          <w:p w14:paraId="5BCDE2D7" w14:textId="77777777" w:rsidR="006C55A2" w:rsidRPr="006841BF" w:rsidRDefault="006C55A2" w:rsidP="006C55A2">
            <w:pPr>
              <w:rPr>
                <w:rFonts w:ascii="Consolas" w:hAnsi="Consolas"/>
                <w:lang w:val="fr-CH"/>
                <w:rPrChange w:id="211" w:author="Nicola Pettikoffer" w:date="2020-04-06T11:39:00Z">
                  <w:rPr>
                    <w:rFonts w:ascii="Consolas" w:hAnsi="Consolas"/>
                  </w:rPr>
                </w:rPrChange>
              </w:rPr>
            </w:pPr>
            <w:r w:rsidRPr="006841BF">
              <w:rPr>
                <w:rFonts w:ascii="Consolas" w:hAnsi="Consolas"/>
                <w:lang w:val="fr-CH"/>
                <w:rPrChange w:id="212" w:author="Nicola Pettikoffer" w:date="2020-04-06T11:39:00Z">
                  <w:rPr>
                    <w:rFonts w:ascii="Consolas" w:hAnsi="Consolas"/>
                  </w:rPr>
                </w:rPrChange>
              </w:rPr>
              <w:t>&lt;</w:t>
            </w:r>
            <w:proofErr w:type="gramStart"/>
            <w:r w:rsidRPr="006841BF">
              <w:rPr>
                <w:rFonts w:ascii="Consolas" w:hAnsi="Consolas"/>
                <w:lang w:val="fr-CH"/>
                <w:rPrChange w:id="213" w:author="Nicola Pettikoffer" w:date="2020-04-06T11:39:00Z">
                  <w:rPr>
                    <w:rFonts w:ascii="Consolas" w:hAnsi="Consolas"/>
                  </w:rPr>
                </w:rPrChange>
              </w:rPr>
              <w:t>a</w:t>
            </w:r>
            <w:proofErr w:type="gramEnd"/>
            <w:r w:rsidRPr="006841BF">
              <w:rPr>
                <w:rFonts w:ascii="Consolas" w:hAnsi="Consolas"/>
                <w:lang w:val="fr-CH"/>
                <w:rPrChange w:id="214" w:author="Nicola Pettikoffer" w:date="2020-04-06T11:39:00Z">
                  <w:rPr>
                    <w:rFonts w:ascii="Consolas" w:hAnsi="Consolas"/>
                  </w:rPr>
                </w:rPrChange>
              </w:rPr>
              <w:t xml:space="preserve">-box position="0 1.6 0" </w:t>
            </w:r>
          </w:p>
          <w:p w14:paraId="5E68CD83" w14:textId="75A56707" w:rsidR="00B02859" w:rsidRPr="00B02859" w:rsidRDefault="006C55A2" w:rsidP="00A072DD">
            <w:pPr>
              <w:rPr>
                <w:rFonts w:ascii="Consolas" w:hAnsi="Consolas"/>
                <w:lang w:val="fr-CH"/>
              </w:rPr>
            </w:pPr>
            <w:r w:rsidRPr="006841BF">
              <w:rPr>
                <w:rFonts w:ascii="Consolas" w:hAnsi="Consolas"/>
                <w:lang w:val="fr-CH"/>
                <w:rPrChange w:id="215" w:author="Nicola Pettikoffer" w:date="2020-04-06T11:39:00Z">
                  <w:rPr>
                    <w:rFonts w:ascii="Consolas" w:hAnsi="Consolas"/>
                  </w:rPr>
                </w:rPrChange>
              </w:rPr>
              <w:t>animation="</w:t>
            </w:r>
            <w:proofErr w:type="spellStart"/>
            <w:r w:rsidRPr="006841BF">
              <w:rPr>
                <w:rFonts w:ascii="Consolas" w:hAnsi="Consolas"/>
                <w:lang w:val="fr-CH"/>
                <w:rPrChange w:id="216" w:author="Nicola Pettikoffer" w:date="2020-04-06T11:39:00Z">
                  <w:rPr>
                    <w:rFonts w:ascii="Consolas" w:hAnsi="Consolas"/>
                  </w:rPr>
                </w:rPrChange>
              </w:rPr>
              <w:t>property</w:t>
            </w:r>
            <w:proofErr w:type="spellEnd"/>
            <w:r w:rsidRPr="006841BF">
              <w:rPr>
                <w:rFonts w:ascii="Consolas" w:hAnsi="Consolas"/>
                <w:lang w:val="fr-CH"/>
                <w:rPrChange w:id="217" w:author="Nicola Pettikoffer" w:date="2020-04-06T11:39:00Z">
                  <w:rPr>
                    <w:rFonts w:ascii="Consolas" w:hAnsi="Consolas"/>
                  </w:rPr>
                </w:rPrChange>
              </w:rPr>
              <w:t xml:space="preserve">: position; to: 5 1.6 0; dur: 1500; </w:t>
            </w:r>
            <w:proofErr w:type="spellStart"/>
            <w:r w:rsidRPr="006841BF">
              <w:rPr>
                <w:rFonts w:ascii="Consolas" w:hAnsi="Consolas"/>
                <w:lang w:val="fr-CH"/>
                <w:rPrChange w:id="218" w:author="Nicola Pettikoffer" w:date="2020-04-06T11:39:00Z">
                  <w:rPr>
                    <w:rFonts w:ascii="Consolas" w:hAnsi="Consolas"/>
                  </w:rPr>
                </w:rPrChange>
              </w:rPr>
              <w:t>easing</w:t>
            </w:r>
            <w:proofErr w:type="spellEnd"/>
            <w:r w:rsidRPr="006841BF">
              <w:rPr>
                <w:rFonts w:ascii="Consolas" w:hAnsi="Consolas"/>
                <w:lang w:val="fr-CH"/>
                <w:rPrChange w:id="219" w:author="Nicola Pettikoffer" w:date="2020-04-06T11:39:00Z">
                  <w:rPr>
                    <w:rFonts w:ascii="Consolas" w:hAnsi="Consolas"/>
                  </w:rPr>
                </w:rPrChange>
              </w:rPr>
              <w:t xml:space="preserve">: </w:t>
            </w:r>
            <w:proofErr w:type="spellStart"/>
            <w:r w:rsidRPr="006841BF">
              <w:rPr>
                <w:rFonts w:ascii="Consolas" w:hAnsi="Consolas"/>
                <w:lang w:val="fr-CH"/>
                <w:rPrChange w:id="220" w:author="Nicola Pettikoffer" w:date="2020-04-06T11:39:00Z">
                  <w:rPr>
                    <w:rFonts w:ascii="Consolas" w:hAnsi="Consolas"/>
                  </w:rPr>
                </w:rPrChange>
              </w:rPr>
              <w:t>linear</w:t>
            </w:r>
            <w:proofErr w:type="spellEnd"/>
            <w:r w:rsidRPr="006841BF">
              <w:rPr>
                <w:rFonts w:ascii="Consolas" w:hAnsi="Consolas"/>
                <w:lang w:val="fr-CH"/>
                <w:rPrChange w:id="221" w:author="Nicola Pettikoffer" w:date="2020-04-06T11:39:00Z">
                  <w:rPr>
                    <w:rFonts w:ascii="Consolas" w:hAnsi="Consolas"/>
                  </w:rPr>
                </w:rPrChange>
              </w:rPr>
              <w:t>"&gt;&lt;/a-box&gt;</w:t>
            </w:r>
          </w:p>
        </w:tc>
        <w:tc>
          <w:tcPr>
            <w:tcW w:w="4536" w:type="dxa"/>
          </w:tcPr>
          <w:p w14:paraId="75A0F22E" w14:textId="771A1658" w:rsidR="00B02859" w:rsidRDefault="00BF1E4B" w:rsidP="00CD3456">
            <w:r>
              <w:rPr>
                <w:noProof/>
                <w:lang w:eastAsia="de-CH"/>
              </w:rPr>
              <w:drawing>
                <wp:inline distT="0" distB="0" distL="0" distR="0" wp14:anchorId="3ED81838" wp14:editId="0308FE2B">
                  <wp:extent cx="2680628" cy="1545203"/>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imation.png"/>
                          <pic:cNvPicPr/>
                        </pic:nvPicPr>
                        <pic:blipFill rotWithShape="1">
                          <a:blip r:embed="rId88" cstate="print">
                            <a:extLst>
                              <a:ext uri="{28A0092B-C50C-407E-A947-70E740481C1C}">
                                <a14:useLocalDpi xmlns:a14="http://schemas.microsoft.com/office/drawing/2010/main" val="0"/>
                              </a:ext>
                            </a:extLst>
                          </a:blip>
                          <a:srcRect t="7978" r="14355" b="4255"/>
                          <a:stretch/>
                        </pic:blipFill>
                        <pic:spPr bwMode="auto">
                          <a:xfrm>
                            <a:off x="0" y="0"/>
                            <a:ext cx="2680628" cy="15452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8A0133" w14:textId="475CC543" w:rsidR="001E2B2C" w:rsidRDefault="001E2B2C" w:rsidP="001E2B2C">
      <w:bookmarkStart w:id="222" w:name="_Toc37051484"/>
      <w:bookmarkStart w:id="223" w:name="_Toc37053057"/>
      <w:bookmarkStart w:id="224" w:name="_Toc37053313"/>
    </w:p>
    <w:p w14:paraId="4D087CF9" w14:textId="54DD35DB" w:rsidR="001E2B2C" w:rsidRDefault="001E2B2C" w:rsidP="001E2B2C">
      <w:r>
        <w:t>Als erstes braucht man «</w:t>
      </w:r>
      <w:proofErr w:type="spellStart"/>
      <w:r>
        <w:t>animation</w:t>
      </w:r>
      <w:proofErr w:type="spellEnd"/>
      <w:r>
        <w:t>=». Dort kommt nun alles rein, was man für die Animation benötigt. Mit dem «</w:t>
      </w:r>
      <w:proofErr w:type="spellStart"/>
      <w:r>
        <w:t>position</w:t>
      </w:r>
      <w:proofErr w:type="spellEnd"/>
      <w:r>
        <w:t xml:space="preserve">; </w:t>
      </w:r>
      <w:proofErr w:type="spellStart"/>
      <w:r>
        <w:t>to</w:t>
      </w:r>
      <w:proofErr w:type="spellEnd"/>
      <w:r>
        <w:t>=» stellt man ein, bis wo sich das 3D-Modell</w:t>
      </w:r>
      <w:r w:rsidR="004B24C2">
        <w:fldChar w:fldCharType="begin"/>
      </w:r>
      <w:r w:rsidR="004B24C2">
        <w:instrText xml:space="preserve"> XE "</w:instrText>
      </w:r>
      <w:r w:rsidR="004B24C2" w:rsidRPr="000C78D4">
        <w:instrText>3D-Modell</w:instrText>
      </w:r>
      <w:r w:rsidR="004B24C2">
        <w:instrText xml:space="preserve">" </w:instrText>
      </w:r>
      <w:r w:rsidR="004B24C2">
        <w:fldChar w:fldCharType="end"/>
      </w:r>
      <w:r>
        <w:t xml:space="preserve"> drehen kann.</w:t>
      </w:r>
      <w:r w:rsidR="00A072DD">
        <w:t xml:space="preserve"> Mit dem «</w:t>
      </w:r>
      <w:proofErr w:type="spellStart"/>
      <w:r w:rsidR="00A072DD">
        <w:t>dur</w:t>
      </w:r>
      <w:proofErr w:type="spellEnd"/>
      <w:r w:rsidR="00A072DD">
        <w:t>» Element bestimmt man wie lange die Animation gehen soll. Diese wird in Millisekunden aufgeschrieben.</w:t>
      </w:r>
    </w:p>
    <w:p w14:paraId="6E49C649" w14:textId="3B743132" w:rsidR="00CA3CA8" w:rsidRDefault="00CA3CA8" w:rsidP="00092D80">
      <w:pPr>
        <w:pStyle w:val="berschrift2"/>
      </w:pPr>
      <w:bookmarkStart w:id="225" w:name="_Toc40881920"/>
      <w:proofErr w:type="spellStart"/>
      <w:r>
        <w:t>Animationen</w:t>
      </w:r>
      <w:proofErr w:type="spellEnd"/>
      <w:r w:rsidR="004B24C2">
        <w:fldChar w:fldCharType="begin"/>
      </w:r>
      <w:r w:rsidR="004B24C2">
        <w:instrText xml:space="preserve"> XE "</w:instrText>
      </w:r>
      <w:r w:rsidR="004B24C2" w:rsidRPr="00EF0B9B">
        <w:instrText>Animationen</w:instrText>
      </w:r>
      <w:r w:rsidR="004B24C2">
        <w:instrText xml:space="preserve">" </w:instrText>
      </w:r>
      <w:r w:rsidR="004B24C2">
        <w:fldChar w:fldCharType="end"/>
      </w:r>
      <w:r>
        <w:t xml:space="preserve"> mit </w:t>
      </w:r>
      <w:proofErr w:type="spellStart"/>
      <w:r>
        <w:t>gltf</w:t>
      </w:r>
      <w:bookmarkEnd w:id="222"/>
      <w:bookmarkEnd w:id="223"/>
      <w:bookmarkEnd w:id="224"/>
      <w:bookmarkEnd w:id="225"/>
      <w:proofErr w:type="spellEnd"/>
      <w:r w:rsidR="004B24C2">
        <w:fldChar w:fldCharType="begin"/>
      </w:r>
      <w:r w:rsidR="004B24C2">
        <w:instrText xml:space="preserve"> XE "</w:instrText>
      </w:r>
      <w:r w:rsidR="004B24C2" w:rsidRPr="00FC4585">
        <w:rPr>
          <w:rFonts w:ascii="Consolas" w:hAnsi="Consolas"/>
        </w:rPr>
        <w:instrText>gltf</w:instrText>
      </w:r>
      <w:r w:rsidR="004B24C2">
        <w:instrText xml:space="preserve">" </w:instrText>
      </w:r>
      <w:r w:rsidR="004B24C2">
        <w:fldChar w:fldCharType="end"/>
      </w:r>
    </w:p>
    <w:p w14:paraId="3411D362" w14:textId="1152A875" w:rsidR="00CA3CA8" w:rsidRPr="0077286F" w:rsidRDefault="00CA3CA8" w:rsidP="00CA3CA8">
      <w:r>
        <w:t>Um vorprogrammierte Animationen</w:t>
      </w:r>
      <w:r w:rsidR="004B24C2">
        <w:fldChar w:fldCharType="begin"/>
      </w:r>
      <w:r w:rsidR="004B24C2">
        <w:instrText xml:space="preserve"> XE "</w:instrText>
      </w:r>
      <w:r w:rsidR="004B24C2" w:rsidRPr="00EF0B9B">
        <w:instrText>Animationen</w:instrText>
      </w:r>
      <w:r w:rsidR="004B24C2">
        <w:instrText xml:space="preserve">" </w:instrText>
      </w:r>
      <w:r w:rsidR="004B24C2">
        <w:fldChar w:fldCharType="end"/>
      </w:r>
      <w:r>
        <w:t xml:space="preserve"> mit einzubinden, benötigt man </w:t>
      </w:r>
      <w:proofErr w:type="spellStart"/>
      <w:r>
        <w:t>gltf</w:t>
      </w:r>
      <w:proofErr w:type="spellEnd"/>
      <w:r w:rsidR="004B24C2">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fldChar w:fldCharType="end"/>
      </w:r>
      <w:r>
        <w:t xml:space="preserve">-Models. Wir haben diese </w:t>
      </w:r>
      <w:proofErr w:type="spellStart"/>
      <w:r>
        <w:t>gltf</w:t>
      </w:r>
      <w:proofErr w:type="spellEnd"/>
      <w:r>
        <w:t>-Models von verschiedenen Webseiten bezogen. Es ist nicht immer einfach ein 3D-Modell</w:t>
      </w:r>
      <w:r w:rsidR="004B24C2">
        <w:fldChar w:fldCharType="begin"/>
      </w:r>
      <w:r w:rsidR="004B24C2">
        <w:instrText xml:space="preserve"> XE "</w:instrText>
      </w:r>
      <w:r w:rsidR="004B24C2" w:rsidRPr="000C78D4">
        <w:instrText>3D-Modell</w:instrText>
      </w:r>
      <w:r w:rsidR="004B24C2">
        <w:instrText xml:space="preserve">" </w:instrText>
      </w:r>
      <w:r w:rsidR="004B24C2">
        <w:fldChar w:fldCharType="end"/>
      </w:r>
      <w:r>
        <w:t xml:space="preserve"> zu finden, das gratis ist. Eine gute Website für gratis 3D-Modelle ist </w:t>
      </w:r>
      <w:hyperlink r:id="rId89">
        <w:proofErr w:type="spellStart"/>
        <w:r w:rsidRPr="2AE3DE34">
          <w:rPr>
            <w:rStyle w:val="Hyperlink"/>
            <w:rFonts w:eastAsia="Arial" w:cs="Arial"/>
          </w:rPr>
          <w:t>Sketchfab</w:t>
        </w:r>
        <w:proofErr w:type="spellEnd"/>
      </w:hyperlink>
      <w:r w:rsidRPr="2AE3DE34">
        <w:rPr>
          <w:rFonts w:eastAsia="Arial" w:cs="Arial"/>
        </w:rPr>
        <w:t>.</w:t>
      </w:r>
    </w:p>
    <w:p w14:paraId="4A7B8E04" w14:textId="721943BB" w:rsidR="00E57E5C" w:rsidRDefault="00CA3CA8" w:rsidP="005079B7">
      <w:pPr>
        <w:rPr>
          <w:noProof/>
          <w:lang w:eastAsia="de-CH"/>
        </w:rPr>
      </w:pPr>
      <w:r w:rsidRPr="2AE3DE34">
        <w:rPr>
          <w:rFonts w:eastAsia="Arial" w:cs="Arial"/>
        </w:rPr>
        <w:t xml:space="preserve">Um </w:t>
      </w:r>
      <w:proofErr w:type="spellStart"/>
      <w:r w:rsidRPr="2AE3DE34">
        <w:rPr>
          <w:rFonts w:eastAsia="Arial" w:cs="Arial"/>
        </w:rPr>
        <w:t>gltf</w:t>
      </w:r>
      <w:proofErr w:type="spellEnd"/>
      <w:r w:rsidR="004B24C2">
        <w:rPr>
          <w:rFonts w:eastAsia="Arial" w:cs="Arial"/>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Arial" w:cs="Arial"/>
        </w:rPr>
        <w:fldChar w:fldCharType="end"/>
      </w:r>
      <w:r w:rsidRPr="2AE3DE34">
        <w:rPr>
          <w:rFonts w:eastAsia="Arial" w:cs="Arial"/>
        </w:rPr>
        <w:t>-Models einzubinden braucht man folgenden Code:</w:t>
      </w:r>
    </w:p>
    <w:p w14:paraId="4449D58F" w14:textId="7626D87A" w:rsidR="005079B7" w:rsidRDefault="005079B7" w:rsidP="005079B7">
      <w:pPr>
        <w:pStyle w:val="Beschriftung"/>
        <w:keepNext/>
      </w:pPr>
      <w:bookmarkStart w:id="226" w:name="_Toc40877751"/>
      <w:r>
        <w:lastRenderedPageBreak/>
        <w:t xml:space="preserve">Tabelle </w:t>
      </w:r>
      <w:r w:rsidR="006C6C1D">
        <w:fldChar w:fldCharType="begin"/>
      </w:r>
      <w:r w:rsidR="006C6C1D">
        <w:instrText xml:space="preserve"> SEQ Tabelle \* ARABIC </w:instrText>
      </w:r>
      <w:r w:rsidR="006C6C1D">
        <w:fldChar w:fldCharType="separate"/>
      </w:r>
      <w:r w:rsidR="00304589">
        <w:rPr>
          <w:noProof/>
        </w:rPr>
        <w:t>58</w:t>
      </w:r>
      <w:r w:rsidR="006C6C1D">
        <w:rPr>
          <w:noProof/>
        </w:rPr>
        <w:fldChar w:fldCharType="end"/>
      </w:r>
      <w:r>
        <w:t>: Animationen</w:t>
      </w:r>
      <w:r w:rsidR="004B24C2">
        <w:fldChar w:fldCharType="begin"/>
      </w:r>
      <w:r w:rsidR="004B24C2">
        <w:instrText xml:space="preserve"> XE "</w:instrText>
      </w:r>
      <w:r w:rsidR="004B24C2" w:rsidRPr="00EF0B9B">
        <w:instrText>Animationen</w:instrText>
      </w:r>
      <w:r w:rsidR="004B24C2">
        <w:instrText xml:space="preserve">" </w:instrText>
      </w:r>
      <w:r w:rsidR="004B24C2">
        <w:fldChar w:fldCharType="end"/>
      </w:r>
      <w:r>
        <w:t xml:space="preserve"> mit </w:t>
      </w:r>
      <w:proofErr w:type="spellStart"/>
      <w:r>
        <w:t>gltf</w:t>
      </w:r>
      <w:bookmarkEnd w:id="226"/>
      <w:proofErr w:type="spellEnd"/>
      <w:r w:rsidR="004B24C2">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fldChar w:fldCharType="end"/>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536"/>
      </w:tblGrid>
      <w:tr w:rsidR="1E2B0732" w14:paraId="77810677" w14:textId="77777777" w:rsidTr="00E57E5C">
        <w:trPr>
          <w:tblHeader/>
        </w:trPr>
        <w:tc>
          <w:tcPr>
            <w:tcW w:w="4536" w:type="dxa"/>
            <w:shd w:val="clear" w:color="auto" w:fill="D9D9D9" w:themeFill="background1" w:themeFillShade="D9"/>
          </w:tcPr>
          <w:p w14:paraId="121AABD9" w14:textId="316E6073" w:rsidR="1E2B0732" w:rsidRPr="00566C69" w:rsidRDefault="1E2B0732" w:rsidP="1E2B0732">
            <w:pPr>
              <w:spacing w:line="240" w:lineRule="auto"/>
              <w:rPr>
                <w:rFonts w:eastAsia="Arial" w:cs="Arial"/>
                <w:b/>
              </w:rPr>
            </w:pPr>
            <w:r w:rsidRPr="00566C69">
              <w:rPr>
                <w:rFonts w:eastAsia="Arial" w:cs="Arial"/>
                <w:b/>
                <w:bCs/>
                <w:lang w:val="de-DE"/>
              </w:rPr>
              <w:t>Code</w:t>
            </w:r>
            <w:r w:rsidRPr="00566C69">
              <w:rPr>
                <w:rFonts w:eastAsia="Arial" w:cs="Arial"/>
                <w:b/>
                <w:lang w:val="fr-CH"/>
              </w:rPr>
              <w:t> </w:t>
            </w:r>
          </w:p>
        </w:tc>
        <w:tc>
          <w:tcPr>
            <w:tcW w:w="4536" w:type="dxa"/>
            <w:shd w:val="clear" w:color="auto" w:fill="D9D9D9" w:themeFill="background1" w:themeFillShade="D9"/>
          </w:tcPr>
          <w:p w14:paraId="1EE054D9" w14:textId="2756019E" w:rsidR="1E2B0732" w:rsidRPr="00566C69" w:rsidRDefault="1E2B0732" w:rsidP="1E2B0732">
            <w:pPr>
              <w:spacing w:line="240" w:lineRule="auto"/>
              <w:rPr>
                <w:rFonts w:eastAsia="Arial" w:cs="Arial"/>
                <w:b/>
              </w:rPr>
            </w:pPr>
            <w:r w:rsidRPr="00566C69">
              <w:rPr>
                <w:rFonts w:eastAsia="Arial" w:cs="Arial"/>
                <w:b/>
                <w:bCs/>
                <w:lang w:val="de-DE"/>
              </w:rPr>
              <w:t>Bild</w:t>
            </w:r>
            <w:r w:rsidRPr="00566C69">
              <w:rPr>
                <w:rFonts w:eastAsia="Arial" w:cs="Arial"/>
                <w:b/>
                <w:lang w:val="de-DE"/>
              </w:rPr>
              <w:t> </w:t>
            </w:r>
          </w:p>
        </w:tc>
      </w:tr>
      <w:tr w:rsidR="1E2B0732" w14:paraId="3DA7C268" w14:textId="77777777" w:rsidTr="00E57E5C">
        <w:tc>
          <w:tcPr>
            <w:tcW w:w="4536" w:type="dxa"/>
          </w:tcPr>
          <w:p w14:paraId="28722A11" w14:textId="77777777" w:rsidR="00A072DD" w:rsidRDefault="00A072DD" w:rsidP="00A072DD">
            <w:pPr>
              <w:spacing w:line="240" w:lineRule="auto"/>
              <w:rPr>
                <w:rFonts w:eastAsia="Arial" w:cs="Arial"/>
              </w:rPr>
            </w:pPr>
            <w:r>
              <w:rPr>
                <w:rFonts w:eastAsia="Arial" w:cs="Arial"/>
              </w:rPr>
              <w:t>&lt;a-</w:t>
            </w:r>
            <w:proofErr w:type="spellStart"/>
            <w:r>
              <w:rPr>
                <w:rFonts w:eastAsia="Arial" w:cs="Arial"/>
              </w:rPr>
              <w:t>assets</w:t>
            </w:r>
            <w:proofErr w:type="spellEnd"/>
            <w:r>
              <w:rPr>
                <w:rFonts w:eastAsia="Arial" w:cs="Arial"/>
              </w:rPr>
              <w:t>&gt;</w:t>
            </w:r>
          </w:p>
          <w:p w14:paraId="3EC48F4A" w14:textId="21DFB4FE" w:rsidR="00A072DD" w:rsidRPr="00A072DD" w:rsidRDefault="00A072DD" w:rsidP="00A072DD">
            <w:pPr>
              <w:spacing w:line="240" w:lineRule="auto"/>
              <w:rPr>
                <w:rFonts w:eastAsia="Arial" w:cs="Arial"/>
              </w:rPr>
            </w:pPr>
            <w:r>
              <w:rPr>
                <w:rFonts w:eastAsia="Arial" w:cs="Arial"/>
              </w:rPr>
              <w:t>&lt;a-</w:t>
            </w:r>
            <w:proofErr w:type="spellStart"/>
            <w:r>
              <w:rPr>
                <w:rFonts w:eastAsia="Arial" w:cs="Arial"/>
              </w:rPr>
              <w:t>asset</w:t>
            </w:r>
            <w:proofErr w:type="spellEnd"/>
            <w:r>
              <w:rPr>
                <w:rFonts w:eastAsia="Arial" w:cs="Arial"/>
              </w:rPr>
              <w:t xml:space="preserve">-item </w:t>
            </w:r>
            <w:proofErr w:type="spellStart"/>
            <w:r>
              <w:rPr>
                <w:rFonts w:eastAsia="Arial" w:cs="Arial"/>
              </w:rPr>
              <w:t>id</w:t>
            </w:r>
            <w:proofErr w:type="spellEnd"/>
            <w:r>
              <w:rPr>
                <w:rFonts w:eastAsia="Arial" w:cs="Arial"/>
              </w:rPr>
              <w:t>="</w:t>
            </w:r>
            <w:proofErr w:type="spellStart"/>
            <w:r>
              <w:rPr>
                <w:rFonts w:eastAsia="Arial" w:cs="Arial"/>
              </w:rPr>
              <w:t>bird</w:t>
            </w:r>
            <w:proofErr w:type="spellEnd"/>
            <w:r w:rsidRPr="00A072DD">
              <w:rPr>
                <w:rFonts w:eastAsia="Arial" w:cs="Arial"/>
              </w:rPr>
              <w:t xml:space="preserve">" </w:t>
            </w:r>
            <w:proofErr w:type="spellStart"/>
            <w:r w:rsidRPr="00A072DD">
              <w:rPr>
                <w:rFonts w:eastAsia="Arial" w:cs="Arial"/>
              </w:rPr>
              <w:t>src</w:t>
            </w:r>
            <w:proofErr w:type="spellEnd"/>
            <w:r w:rsidRPr="00A072DD">
              <w:rPr>
                <w:rFonts w:eastAsia="Arial" w:cs="Arial"/>
              </w:rPr>
              <w:t>=</w:t>
            </w:r>
            <w:r>
              <w:rPr>
                <w:rFonts w:eastAsia="Arial" w:cs="Arial"/>
              </w:rPr>
              <w:t>"</w:t>
            </w:r>
            <w:proofErr w:type="spellStart"/>
            <w:r>
              <w:rPr>
                <w:rFonts w:eastAsia="Arial" w:cs="Arial"/>
              </w:rPr>
              <w:t>models</w:t>
            </w:r>
            <w:proofErr w:type="spellEnd"/>
            <w:r>
              <w:rPr>
                <w:rFonts w:eastAsia="Arial" w:cs="Arial"/>
              </w:rPr>
              <w:t>/</w:t>
            </w:r>
            <w:proofErr w:type="spellStart"/>
            <w:r>
              <w:rPr>
                <w:rFonts w:eastAsia="Arial" w:cs="Arial"/>
              </w:rPr>
              <w:t>mediamatiker</w:t>
            </w:r>
            <w:proofErr w:type="spellEnd"/>
            <w:r>
              <w:rPr>
                <w:rFonts w:eastAsia="Arial" w:cs="Arial"/>
              </w:rPr>
              <w:t>/</w:t>
            </w:r>
            <w:proofErr w:type="spellStart"/>
            <w:r>
              <w:rPr>
                <w:rFonts w:eastAsia="Arial" w:cs="Arial"/>
              </w:rPr>
              <w:t>bird</w:t>
            </w:r>
            <w:proofErr w:type="spellEnd"/>
            <w:r>
              <w:rPr>
                <w:rFonts w:eastAsia="Arial" w:cs="Arial"/>
              </w:rPr>
              <w:t>/</w:t>
            </w:r>
            <w:proofErr w:type="spellStart"/>
            <w:r>
              <w:rPr>
                <w:rFonts w:eastAsia="Arial" w:cs="Arial"/>
              </w:rPr>
              <w:t>bird.gltf</w:t>
            </w:r>
            <w:proofErr w:type="spellEnd"/>
            <w:r w:rsidR="004B24C2">
              <w:rPr>
                <w:rFonts w:eastAsia="Arial" w:cs="Arial"/>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Arial" w:cs="Arial"/>
              </w:rPr>
              <w:fldChar w:fldCharType="end"/>
            </w:r>
            <w:r w:rsidRPr="00A072DD">
              <w:rPr>
                <w:rFonts w:eastAsia="Arial" w:cs="Arial"/>
              </w:rPr>
              <w:t>"&gt;</w:t>
            </w:r>
          </w:p>
          <w:p w14:paraId="15B9DDCE" w14:textId="77777777" w:rsidR="00A072DD" w:rsidRPr="00A072DD" w:rsidRDefault="00A072DD" w:rsidP="00A072DD">
            <w:pPr>
              <w:spacing w:line="240" w:lineRule="auto"/>
              <w:rPr>
                <w:rFonts w:eastAsia="Arial" w:cs="Arial"/>
                <w:lang w:val="fr-CH"/>
              </w:rPr>
            </w:pPr>
            <w:r w:rsidRPr="00A072DD">
              <w:rPr>
                <w:rFonts w:eastAsia="Arial" w:cs="Arial"/>
                <w:lang w:val="fr-CH"/>
              </w:rPr>
              <w:t>&lt;/a-</w:t>
            </w:r>
            <w:proofErr w:type="spellStart"/>
            <w:r w:rsidRPr="00A072DD">
              <w:rPr>
                <w:rFonts w:eastAsia="Arial" w:cs="Arial"/>
                <w:lang w:val="fr-CH"/>
              </w:rPr>
              <w:t>asset</w:t>
            </w:r>
            <w:proofErr w:type="spellEnd"/>
            <w:r w:rsidRPr="00A072DD">
              <w:rPr>
                <w:rFonts w:eastAsia="Arial" w:cs="Arial"/>
                <w:lang w:val="fr-CH"/>
              </w:rPr>
              <w:t>-item&gt;</w:t>
            </w:r>
          </w:p>
          <w:p w14:paraId="0CC54065" w14:textId="77777777" w:rsidR="1E2B0732" w:rsidRDefault="00A072DD" w:rsidP="00A072DD">
            <w:pPr>
              <w:spacing w:line="240" w:lineRule="auto"/>
              <w:rPr>
                <w:rFonts w:eastAsia="Arial" w:cs="Arial"/>
                <w:lang w:val="fr-CH"/>
              </w:rPr>
            </w:pPr>
            <w:r w:rsidRPr="00A072DD">
              <w:rPr>
                <w:rFonts w:eastAsia="Arial" w:cs="Arial"/>
                <w:lang w:val="fr-CH"/>
              </w:rPr>
              <w:t>&lt;/a-</w:t>
            </w:r>
            <w:proofErr w:type="spellStart"/>
            <w:r w:rsidRPr="00A072DD">
              <w:rPr>
                <w:rFonts w:eastAsia="Arial" w:cs="Arial"/>
                <w:lang w:val="fr-CH"/>
              </w:rPr>
              <w:t>assets</w:t>
            </w:r>
            <w:proofErr w:type="spellEnd"/>
            <w:r w:rsidRPr="00A072DD">
              <w:rPr>
                <w:rFonts w:eastAsia="Arial" w:cs="Arial"/>
                <w:lang w:val="fr-CH"/>
              </w:rPr>
              <w:t>&gt;</w:t>
            </w:r>
          </w:p>
          <w:p w14:paraId="7E8050DD" w14:textId="77777777" w:rsidR="00A072DD" w:rsidRDefault="00A072DD" w:rsidP="00A072DD">
            <w:pPr>
              <w:spacing w:line="240" w:lineRule="auto"/>
              <w:rPr>
                <w:rFonts w:eastAsia="Arial" w:cs="Arial"/>
                <w:lang w:val="fr-CH"/>
              </w:rPr>
            </w:pPr>
          </w:p>
          <w:p w14:paraId="726A0BA8" w14:textId="77777777" w:rsidR="00A072DD" w:rsidRPr="00A072DD" w:rsidRDefault="00A072DD" w:rsidP="00A072DD">
            <w:pPr>
              <w:spacing w:line="240" w:lineRule="auto"/>
              <w:rPr>
                <w:rFonts w:eastAsia="Arial" w:cs="Arial"/>
              </w:rPr>
            </w:pPr>
            <w:r w:rsidRPr="00A072DD">
              <w:rPr>
                <w:rFonts w:eastAsia="Arial" w:cs="Arial"/>
              </w:rPr>
              <w:t xml:space="preserve">&lt;a-marker </w:t>
            </w:r>
            <w:proofErr w:type="spellStart"/>
            <w:r w:rsidRPr="00A072DD">
              <w:rPr>
                <w:rFonts w:eastAsia="Arial" w:cs="Arial"/>
              </w:rPr>
              <w:t>preset</w:t>
            </w:r>
            <w:proofErr w:type="spellEnd"/>
            <w:r w:rsidRPr="00A072DD">
              <w:rPr>
                <w:rFonts w:eastAsia="Arial" w:cs="Arial"/>
              </w:rPr>
              <w:t>="</w:t>
            </w:r>
            <w:proofErr w:type="spellStart"/>
            <w:r w:rsidRPr="00A072DD">
              <w:rPr>
                <w:rFonts w:eastAsia="Arial" w:cs="Arial"/>
              </w:rPr>
              <w:t>custom</w:t>
            </w:r>
            <w:proofErr w:type="spellEnd"/>
            <w:r w:rsidRPr="00A072DD">
              <w:rPr>
                <w:rFonts w:eastAsia="Arial" w:cs="Arial"/>
              </w:rPr>
              <w:t>" type="</w:t>
            </w:r>
            <w:proofErr w:type="spellStart"/>
            <w:r w:rsidRPr="00A072DD">
              <w:rPr>
                <w:rFonts w:eastAsia="Arial" w:cs="Arial"/>
              </w:rPr>
              <w:t>pattern</w:t>
            </w:r>
            <w:proofErr w:type="spellEnd"/>
            <w:r w:rsidRPr="00A072DD">
              <w:rPr>
                <w:rFonts w:eastAsia="Arial" w:cs="Arial"/>
              </w:rPr>
              <w:t xml:space="preserve">" </w:t>
            </w:r>
            <w:proofErr w:type="spellStart"/>
            <w:r w:rsidRPr="00A072DD">
              <w:rPr>
                <w:rFonts w:eastAsia="Arial" w:cs="Arial"/>
              </w:rPr>
              <w:t>url</w:t>
            </w:r>
            <w:proofErr w:type="spellEnd"/>
            <w:r w:rsidRPr="00A072DD">
              <w:rPr>
                <w:rFonts w:eastAsia="Arial" w:cs="Arial"/>
              </w:rPr>
              <w:t>="</w:t>
            </w:r>
            <w:proofErr w:type="spellStart"/>
            <w:r w:rsidRPr="00A072DD">
              <w:rPr>
                <w:rFonts w:eastAsia="Arial" w:cs="Arial"/>
              </w:rPr>
              <w:t>pattern</w:t>
            </w:r>
            <w:proofErr w:type="spellEnd"/>
            <w:r w:rsidRPr="00A072DD">
              <w:rPr>
                <w:rFonts w:eastAsia="Arial" w:cs="Arial"/>
              </w:rPr>
              <w:t>/neue_marker_812/</w:t>
            </w:r>
            <w:proofErr w:type="spellStart"/>
            <w:r w:rsidRPr="00A072DD">
              <w:rPr>
                <w:rFonts w:eastAsia="Arial" w:cs="Arial"/>
              </w:rPr>
              <w:t>pattern-mediamatik.patt</w:t>
            </w:r>
            <w:proofErr w:type="spellEnd"/>
            <w:r w:rsidRPr="00A072DD">
              <w:rPr>
                <w:rFonts w:eastAsia="Arial" w:cs="Arial"/>
              </w:rPr>
              <w:t>"&gt;</w:t>
            </w:r>
          </w:p>
          <w:p w14:paraId="6D42B02A" w14:textId="20D1A1E9" w:rsidR="00A072DD" w:rsidRDefault="00A072DD" w:rsidP="00A072DD">
            <w:pPr>
              <w:spacing w:line="240" w:lineRule="auto"/>
              <w:rPr>
                <w:rFonts w:eastAsia="Arial" w:cs="Arial"/>
                <w:lang w:val="fr-CH"/>
              </w:rPr>
            </w:pPr>
            <w:r>
              <w:rPr>
                <w:rFonts w:eastAsia="Arial" w:cs="Arial"/>
                <w:lang w:val="fr-CH"/>
              </w:rPr>
              <w:t>&lt;a-</w:t>
            </w:r>
            <w:proofErr w:type="spellStart"/>
            <w:r>
              <w:rPr>
                <w:rFonts w:eastAsia="Arial" w:cs="Arial"/>
                <w:lang w:val="fr-CH"/>
              </w:rPr>
              <w:t>entity</w:t>
            </w:r>
            <w:proofErr w:type="spellEnd"/>
            <w:r>
              <w:rPr>
                <w:rFonts w:eastAsia="Arial" w:cs="Arial"/>
                <w:lang w:val="fr-CH"/>
              </w:rPr>
              <w:t xml:space="preserve"> </w:t>
            </w:r>
            <w:proofErr w:type="spellStart"/>
            <w:r>
              <w:rPr>
                <w:rFonts w:eastAsia="Arial" w:cs="Arial"/>
                <w:lang w:val="fr-CH"/>
              </w:rPr>
              <w:t>gltf</w:t>
            </w:r>
            <w:proofErr w:type="spellEnd"/>
            <w:r w:rsidR="004B24C2">
              <w:rPr>
                <w:rFonts w:eastAsia="Arial" w:cs="Arial"/>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eastAsia="Arial" w:cs="Arial"/>
                <w:lang w:val="fr-CH"/>
              </w:rPr>
              <w:fldChar w:fldCharType="end"/>
            </w:r>
            <w:r>
              <w:rPr>
                <w:rFonts w:eastAsia="Arial" w:cs="Arial"/>
                <w:lang w:val="fr-CH"/>
              </w:rPr>
              <w:t>-model="#</w:t>
            </w:r>
            <w:proofErr w:type="spellStart"/>
            <w:r>
              <w:rPr>
                <w:rFonts w:eastAsia="Arial" w:cs="Arial"/>
                <w:lang w:val="fr-CH"/>
              </w:rPr>
              <w:t>bird</w:t>
            </w:r>
            <w:proofErr w:type="spellEnd"/>
            <w:r w:rsidRPr="00A072DD">
              <w:rPr>
                <w:rFonts w:eastAsia="Arial" w:cs="Arial"/>
                <w:lang w:val="fr-CH"/>
              </w:rPr>
              <w:t>" ani</w:t>
            </w:r>
            <w:r>
              <w:rPr>
                <w:rFonts w:eastAsia="Arial" w:cs="Arial"/>
                <w:lang w:val="fr-CH"/>
              </w:rPr>
              <w:t xml:space="preserve">mation-mixer="clip: </w:t>
            </w:r>
            <w:proofErr w:type="spellStart"/>
            <w:r>
              <w:rPr>
                <w:rFonts w:eastAsia="Arial" w:cs="Arial"/>
                <w:lang w:val="fr-CH"/>
              </w:rPr>
              <w:t>Take</w:t>
            </w:r>
            <w:proofErr w:type="spellEnd"/>
            <w:r>
              <w:rPr>
                <w:rFonts w:eastAsia="Arial" w:cs="Arial"/>
                <w:lang w:val="fr-CH"/>
              </w:rPr>
              <w:t xml:space="preserve"> 001; loop:2; </w:t>
            </w:r>
            <w:proofErr w:type="spellStart"/>
            <w:r>
              <w:rPr>
                <w:rFonts w:eastAsia="Arial" w:cs="Arial"/>
                <w:lang w:val="fr-CH"/>
              </w:rPr>
              <w:t>timeScale</w:t>
            </w:r>
            <w:proofErr w:type="spellEnd"/>
            <w:r>
              <w:rPr>
                <w:rFonts w:eastAsia="Arial" w:cs="Arial"/>
                <w:lang w:val="fr-CH"/>
              </w:rPr>
              <w:t>: 2;"</w:t>
            </w:r>
            <w:r w:rsidRPr="00A072DD">
              <w:rPr>
                <w:rFonts w:eastAsia="Arial" w:cs="Arial"/>
                <w:lang w:val="fr-CH"/>
              </w:rPr>
              <w:t>&gt;</w:t>
            </w:r>
          </w:p>
          <w:p w14:paraId="747A28C5" w14:textId="044885D3" w:rsidR="00A072DD" w:rsidRPr="00A072DD" w:rsidRDefault="00A072DD" w:rsidP="00A072DD">
            <w:pPr>
              <w:spacing w:line="240" w:lineRule="auto"/>
              <w:rPr>
                <w:rFonts w:eastAsia="Arial" w:cs="Arial"/>
                <w:lang w:val="fr-CH"/>
              </w:rPr>
            </w:pPr>
            <w:r w:rsidRPr="00A072DD">
              <w:rPr>
                <w:rFonts w:eastAsia="Arial" w:cs="Arial"/>
                <w:lang w:val="fr-CH"/>
              </w:rPr>
              <w:t>&lt;/a-</w:t>
            </w:r>
            <w:proofErr w:type="spellStart"/>
            <w:r w:rsidRPr="00A072DD">
              <w:rPr>
                <w:rFonts w:eastAsia="Arial" w:cs="Arial"/>
                <w:lang w:val="fr-CH"/>
              </w:rPr>
              <w:t>entity</w:t>
            </w:r>
            <w:proofErr w:type="spellEnd"/>
            <w:r w:rsidRPr="00A072DD">
              <w:rPr>
                <w:rFonts w:eastAsia="Arial" w:cs="Arial"/>
                <w:lang w:val="fr-CH"/>
              </w:rPr>
              <w:t>&gt;</w:t>
            </w:r>
          </w:p>
          <w:p w14:paraId="6223368F" w14:textId="63FE2BE0" w:rsidR="00A072DD" w:rsidRPr="00566C69" w:rsidRDefault="00A072DD" w:rsidP="00A072DD">
            <w:pPr>
              <w:spacing w:line="240" w:lineRule="auto"/>
              <w:rPr>
                <w:rFonts w:eastAsia="Arial" w:cs="Arial"/>
                <w:lang w:val="fr-CH"/>
              </w:rPr>
            </w:pPr>
            <w:r w:rsidRPr="00A072DD">
              <w:rPr>
                <w:rFonts w:eastAsia="Arial" w:cs="Arial"/>
              </w:rPr>
              <w:t>&lt;/a-marker&gt;</w:t>
            </w:r>
          </w:p>
        </w:tc>
        <w:tc>
          <w:tcPr>
            <w:tcW w:w="4536" w:type="dxa"/>
          </w:tcPr>
          <w:p w14:paraId="5ABB4E1A" w14:textId="69A6D9B1" w:rsidR="1E2B0732" w:rsidRDefault="27FE1EE9" w:rsidP="1E2B0732">
            <w:pPr>
              <w:spacing w:line="240" w:lineRule="auto"/>
              <w:rPr>
                <w:rFonts w:eastAsia="Arial" w:cs="Arial"/>
              </w:rPr>
            </w:pPr>
            <w:r w:rsidRPr="00564F73">
              <w:rPr>
                <w:rFonts w:eastAsia="Arial" w:cs="Arial"/>
                <w:lang w:val="fr-CH"/>
              </w:rPr>
              <w:t> </w:t>
            </w:r>
            <w:r w:rsidR="3E9D6436">
              <w:rPr>
                <w:noProof/>
                <w:lang w:eastAsia="de-CH"/>
              </w:rPr>
              <w:drawing>
                <wp:inline distT="0" distB="0" distL="0" distR="0" wp14:anchorId="76FF1543" wp14:editId="4F1242B4">
                  <wp:extent cx="2792804" cy="4218915"/>
                  <wp:effectExtent l="0" t="0" r="7620" b="0"/>
                  <wp:docPr id="1537322705" name="Grafik 1349387706" descr="C:\Users\till.gasser\AppData\Local\Microsoft\Windows\INetCache\Content.MSO\DE2C1A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49387706"/>
                          <pic:cNvPicPr/>
                        </pic:nvPicPr>
                        <pic:blipFill>
                          <a:blip r:embed="rId90">
                            <a:extLst>
                              <a:ext uri="{28A0092B-C50C-407E-A947-70E740481C1C}">
                                <a14:useLocalDpi xmlns:a14="http://schemas.microsoft.com/office/drawing/2010/main" val="0"/>
                              </a:ext>
                            </a:extLst>
                          </a:blip>
                          <a:srcRect t="19075" b="-617"/>
                          <a:stretch>
                            <a:fillRect/>
                          </a:stretch>
                        </pic:blipFill>
                        <pic:spPr bwMode="auto">
                          <a:xfrm>
                            <a:off x="0" y="0"/>
                            <a:ext cx="2792804" cy="42189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0D071A" w14:textId="77777777" w:rsidR="00463FDF" w:rsidRDefault="34DF3C96" w:rsidP="1E2B0732">
      <w:pPr>
        <w:spacing w:line="240" w:lineRule="auto"/>
        <w:rPr>
          <w:rFonts w:eastAsia="Arial" w:cs="Arial"/>
          <w:lang w:val="de-DE"/>
        </w:rPr>
      </w:pPr>
      <w:r w:rsidRPr="268E7BE1">
        <w:rPr>
          <w:rFonts w:eastAsia="Arial" w:cs="Arial"/>
          <w:lang w:val="de-DE"/>
        </w:rPr>
        <w:t>Wir hatten schon ganz am Anfang grosse Probleme mit dem &lt;a-assets&gt; Tag. Dieser funktionierte nie richtig. Immer wenn wir den Tag einfügten, kam anstelle vom Kamerabild ein weisses Bild. Dieses bekamen wir auch nicht mehr weg. Wir haben später herausgefunden, dass der &lt;a-</w:t>
      </w:r>
      <w:proofErr w:type="spellStart"/>
      <w:r w:rsidRPr="268E7BE1">
        <w:rPr>
          <w:rFonts w:eastAsia="Arial" w:cs="Arial"/>
          <w:lang w:val="de-DE"/>
        </w:rPr>
        <w:t>assets</w:t>
      </w:r>
      <w:proofErr w:type="spellEnd"/>
      <w:r w:rsidRPr="268E7BE1">
        <w:rPr>
          <w:rFonts w:eastAsia="Arial" w:cs="Arial"/>
          <w:lang w:val="de-DE"/>
        </w:rPr>
        <w:t>&gt; Tag Probleme macht, weil wir die &lt;a-marker-</w:t>
      </w:r>
      <w:proofErr w:type="spellStart"/>
      <w:r w:rsidRPr="268E7BE1">
        <w:rPr>
          <w:rFonts w:eastAsia="Arial" w:cs="Arial"/>
          <w:lang w:val="de-DE"/>
        </w:rPr>
        <w:t>camera</w:t>
      </w:r>
      <w:proofErr w:type="spellEnd"/>
      <w:r w:rsidRPr="268E7BE1">
        <w:rPr>
          <w:rFonts w:eastAsia="Arial" w:cs="Arial"/>
          <w:lang w:val="de-DE"/>
        </w:rPr>
        <w:t>&gt;Tags falsch positioniert haben. Man kann diese entweder am Anfang platzieren oder am Schluss. Zuerst haben wir sie am Anfang gemacht. Dadurch ist der &lt;a-</w:t>
      </w:r>
      <w:proofErr w:type="spellStart"/>
      <w:r w:rsidRPr="268E7BE1">
        <w:rPr>
          <w:rFonts w:eastAsia="Arial" w:cs="Arial"/>
          <w:lang w:val="de-DE"/>
        </w:rPr>
        <w:t>assets</w:t>
      </w:r>
      <w:proofErr w:type="spellEnd"/>
      <w:r w:rsidRPr="268E7BE1">
        <w:rPr>
          <w:rFonts w:eastAsia="Arial" w:cs="Arial"/>
          <w:lang w:val="de-DE"/>
        </w:rPr>
        <w:t>&gt; Tag nicht gegangen. Danach haben wir auch probiert anstatt mit den &lt;a-marker-</w:t>
      </w:r>
      <w:proofErr w:type="spellStart"/>
      <w:r w:rsidRPr="268E7BE1">
        <w:rPr>
          <w:rFonts w:eastAsia="Arial" w:cs="Arial"/>
          <w:lang w:val="de-DE"/>
        </w:rPr>
        <w:t>camera</w:t>
      </w:r>
      <w:proofErr w:type="spellEnd"/>
      <w:r w:rsidRPr="268E7BE1">
        <w:rPr>
          <w:rFonts w:eastAsia="Arial" w:cs="Arial"/>
          <w:lang w:val="de-DE"/>
        </w:rPr>
        <w:t>&gt; Tags mit einem &lt;a-marker&gt; Tag am Anfang und einem &lt;a-entity camera&gt; Tag am Schluss zu arbeiten.</w:t>
      </w:r>
    </w:p>
    <w:p w14:paraId="58CB8E0F" w14:textId="3F62C457" w:rsidR="00463FDF" w:rsidRDefault="34DF3C96" w:rsidP="1E2B0732">
      <w:pPr>
        <w:spacing w:line="240" w:lineRule="auto"/>
        <w:rPr>
          <w:rFonts w:eastAsia="Arial" w:cs="Arial"/>
          <w:lang w:val="de-DE"/>
        </w:rPr>
      </w:pPr>
      <w:r w:rsidRPr="268E7BE1">
        <w:rPr>
          <w:rFonts w:eastAsia="Arial" w:cs="Arial"/>
          <w:lang w:val="de-DE"/>
        </w:rPr>
        <w:t>Bei diesem Code kam zwar nicht eine </w:t>
      </w:r>
      <w:proofErr w:type="spellStart"/>
      <w:r w:rsidRPr="268E7BE1">
        <w:rPr>
          <w:rFonts w:eastAsia="Arial" w:cs="Arial"/>
          <w:lang w:val="de-DE"/>
        </w:rPr>
        <w:t>weisse</w:t>
      </w:r>
      <w:proofErr w:type="spellEnd"/>
      <w:r w:rsidRPr="268E7BE1">
        <w:rPr>
          <w:rFonts w:eastAsia="Arial" w:cs="Arial"/>
          <w:lang w:val="de-DE"/>
        </w:rPr>
        <w:t> Seite, jedoch erkannte die Kamera den Marker nicht mehr. Dadurch war diese Option auch nutzlos. Zum Schluss haben wir es so gemacht, dass wir als erstes den &lt;a-</w:t>
      </w:r>
      <w:proofErr w:type="spellStart"/>
      <w:r w:rsidRPr="268E7BE1">
        <w:rPr>
          <w:rFonts w:eastAsia="Arial" w:cs="Arial"/>
          <w:lang w:val="de-DE"/>
        </w:rPr>
        <w:t>assets</w:t>
      </w:r>
      <w:proofErr w:type="spellEnd"/>
      <w:r w:rsidRPr="268E7BE1">
        <w:rPr>
          <w:rFonts w:eastAsia="Arial" w:cs="Arial"/>
          <w:lang w:val="de-DE"/>
        </w:rPr>
        <w:t>&gt; Tag gemacht haben, im &lt;a-</w:t>
      </w:r>
      <w:proofErr w:type="spellStart"/>
      <w:r w:rsidRPr="268E7BE1">
        <w:rPr>
          <w:rFonts w:eastAsia="Arial" w:cs="Arial"/>
          <w:lang w:val="de-DE"/>
        </w:rPr>
        <w:t>assets</w:t>
      </w:r>
      <w:proofErr w:type="spellEnd"/>
      <w:r w:rsidRPr="268E7BE1">
        <w:rPr>
          <w:rFonts w:eastAsia="Arial" w:cs="Arial"/>
          <w:lang w:val="de-DE"/>
        </w:rPr>
        <w:t> Tag&gt; dann das &lt;a-</w:t>
      </w:r>
      <w:proofErr w:type="spellStart"/>
      <w:r w:rsidRPr="268E7BE1">
        <w:rPr>
          <w:rFonts w:eastAsia="Arial" w:cs="Arial"/>
          <w:lang w:val="de-DE"/>
        </w:rPr>
        <w:t>assets</w:t>
      </w:r>
      <w:proofErr w:type="spellEnd"/>
      <w:r w:rsidRPr="268E7BE1">
        <w:rPr>
          <w:rFonts w:eastAsia="Arial" w:cs="Arial"/>
          <w:lang w:val="de-DE"/>
        </w:rPr>
        <w:t>-item&gt; mit der Source von unserem 3D-Modell</w:t>
      </w:r>
      <w:r w:rsidR="004B24C2">
        <w:rPr>
          <w:rFonts w:eastAsia="Arial" w:cs="Arial"/>
          <w:lang w:val="de-DE"/>
        </w:rPr>
        <w:fldChar w:fldCharType="begin"/>
      </w:r>
      <w:r w:rsidR="004B24C2">
        <w:instrText xml:space="preserve"> XE "</w:instrText>
      </w:r>
      <w:r w:rsidR="004B24C2" w:rsidRPr="000C78D4">
        <w:instrText>3D-Modell</w:instrText>
      </w:r>
      <w:r w:rsidR="004B24C2">
        <w:instrText xml:space="preserve">" </w:instrText>
      </w:r>
      <w:r w:rsidR="004B24C2">
        <w:rPr>
          <w:rFonts w:eastAsia="Arial" w:cs="Arial"/>
          <w:lang w:val="de-DE"/>
        </w:rPr>
        <w:fldChar w:fldCharType="end"/>
      </w:r>
      <w:r w:rsidRPr="268E7BE1">
        <w:rPr>
          <w:rFonts w:eastAsia="Arial" w:cs="Arial"/>
          <w:lang w:val="de-DE"/>
        </w:rPr>
        <w:t> und einer ID. </w:t>
      </w:r>
      <w:proofErr w:type="spellStart"/>
      <w:r w:rsidRPr="268E7BE1">
        <w:rPr>
          <w:rFonts w:eastAsia="Arial" w:cs="Arial"/>
          <w:lang w:val="de-DE"/>
        </w:rPr>
        <w:t>Anschliessend</w:t>
      </w:r>
      <w:proofErr w:type="spellEnd"/>
      <w:r w:rsidRPr="268E7BE1">
        <w:rPr>
          <w:rFonts w:eastAsia="Arial" w:cs="Arial"/>
          <w:lang w:val="de-DE"/>
        </w:rPr>
        <w:t> haben wir ein &lt;a-</w:t>
      </w:r>
      <w:proofErr w:type="spellStart"/>
      <w:r w:rsidRPr="268E7BE1">
        <w:rPr>
          <w:rFonts w:eastAsia="Arial" w:cs="Arial"/>
          <w:lang w:val="de-DE"/>
        </w:rPr>
        <w:t>entity</w:t>
      </w:r>
      <w:proofErr w:type="spellEnd"/>
      <w:r w:rsidRPr="268E7BE1">
        <w:rPr>
          <w:rFonts w:eastAsia="Arial" w:cs="Arial"/>
          <w:lang w:val="de-DE"/>
        </w:rPr>
        <w:t>&gt; Tag gemacht mit dem Namen von der ID und dem </w:t>
      </w:r>
      <w:proofErr w:type="spellStart"/>
      <w:r w:rsidRPr="268E7BE1">
        <w:rPr>
          <w:rFonts w:eastAsia="Arial" w:cs="Arial"/>
          <w:lang w:val="de-DE"/>
        </w:rPr>
        <w:t>animation</w:t>
      </w:r>
      <w:proofErr w:type="spellEnd"/>
      <w:r w:rsidRPr="268E7BE1">
        <w:rPr>
          <w:rFonts w:eastAsia="Arial" w:cs="Arial"/>
          <w:lang w:val="de-DE"/>
        </w:rPr>
        <w:t>-mixer, sowie dem Rest. Der Rest ist sehr entscheidend. Take 001 ist der Name der Animation. Dieser Name ist auf </w:t>
      </w:r>
      <w:proofErr w:type="spellStart"/>
      <w:r w:rsidRPr="268E7BE1">
        <w:rPr>
          <w:rFonts w:eastAsia="Arial" w:cs="Arial"/>
          <w:lang w:val="de-DE"/>
        </w:rPr>
        <w:t>Sketchfab</w:t>
      </w:r>
      <w:proofErr w:type="spellEnd"/>
      <w:r w:rsidRPr="268E7BE1">
        <w:rPr>
          <w:rFonts w:eastAsia="Arial" w:cs="Arial"/>
          <w:lang w:val="de-DE"/>
        </w:rPr>
        <w:t> definiert.</w:t>
      </w:r>
    </w:p>
    <w:p w14:paraId="12C6CC96" w14:textId="751B46D2" w:rsidR="34DF3C96" w:rsidRDefault="34DF3C96" w:rsidP="1E2B0732">
      <w:pPr>
        <w:spacing w:line="240" w:lineRule="auto"/>
        <w:rPr>
          <w:rFonts w:eastAsia="Arial" w:cs="Arial"/>
          <w:lang w:val="de-DE"/>
        </w:rPr>
      </w:pPr>
      <w:r w:rsidRPr="268E7BE1">
        <w:rPr>
          <w:rFonts w:eastAsia="Arial" w:cs="Arial"/>
          <w:lang w:val="de-DE"/>
        </w:rPr>
        <w:t xml:space="preserve">Mit </w:t>
      </w:r>
      <w:proofErr w:type="gramStart"/>
      <w:r w:rsidRPr="268E7BE1">
        <w:rPr>
          <w:rFonts w:eastAsia="Arial" w:cs="Arial"/>
          <w:lang w:val="de-DE"/>
        </w:rPr>
        <w:t xml:space="preserve">dem </w:t>
      </w:r>
      <w:r w:rsidR="00463FDF" w:rsidRPr="268E7BE1">
        <w:rPr>
          <w:rFonts w:eastAsia="Arial" w:cs="Arial"/>
          <w:lang w:val="de-DE"/>
        </w:rPr>
        <w:t>Loop</w:t>
      </w:r>
      <w:proofErr w:type="gramEnd"/>
      <w:r w:rsidRPr="268E7BE1">
        <w:rPr>
          <w:rFonts w:eastAsia="Arial" w:cs="Arial"/>
          <w:lang w:val="de-DE"/>
        </w:rPr>
        <w:t xml:space="preserve"> kann man einstellen wie viel Mal die Animation abspielen soll. Mit dem </w:t>
      </w:r>
      <w:proofErr w:type="spellStart"/>
      <w:r w:rsidRPr="268E7BE1">
        <w:rPr>
          <w:rFonts w:eastAsia="Arial" w:cs="Arial"/>
          <w:lang w:val="de-DE"/>
        </w:rPr>
        <w:t>timeScale</w:t>
      </w:r>
      <w:proofErr w:type="spellEnd"/>
      <w:r w:rsidRPr="268E7BE1">
        <w:rPr>
          <w:rFonts w:eastAsia="Arial" w:cs="Arial"/>
          <w:lang w:val="de-DE"/>
        </w:rPr>
        <w:t> kann man die Geschwindigkeit der Animation beeinflussen. Der “</w:t>
      </w:r>
      <w:proofErr w:type="spellStart"/>
      <w:r w:rsidRPr="268E7BE1">
        <w:rPr>
          <w:rFonts w:eastAsia="Arial" w:cs="Arial"/>
          <w:lang w:val="de-DE"/>
        </w:rPr>
        <w:t>crossFadeDuration</w:t>
      </w:r>
      <w:proofErr w:type="spellEnd"/>
      <w:r w:rsidRPr="268E7BE1">
        <w:rPr>
          <w:rFonts w:eastAsia="Arial" w:cs="Arial"/>
          <w:lang w:val="de-DE"/>
        </w:rPr>
        <w:t>” besagt wie lange die Animation abspielen soll. Wie auch bei anderen Tags kann man natürlich noch die </w:t>
      </w:r>
      <w:proofErr w:type="spellStart"/>
      <w:r w:rsidRPr="268E7BE1">
        <w:rPr>
          <w:rFonts w:eastAsia="Arial" w:cs="Arial"/>
          <w:lang w:val="de-DE"/>
        </w:rPr>
        <w:t>Grösse</w:t>
      </w:r>
      <w:proofErr w:type="spellEnd"/>
      <w:r w:rsidRPr="268E7BE1">
        <w:rPr>
          <w:rFonts w:eastAsia="Arial" w:cs="Arial"/>
          <w:lang w:val="de-DE"/>
        </w:rPr>
        <w:t> des Objekts </w:t>
      </w:r>
      <w:proofErr w:type="spellStart"/>
      <w:r w:rsidRPr="268E7BE1">
        <w:rPr>
          <w:rFonts w:eastAsia="Arial" w:cs="Arial"/>
          <w:lang w:val="de-DE"/>
        </w:rPr>
        <w:t>steueren</w:t>
      </w:r>
      <w:proofErr w:type="spellEnd"/>
      <w:r w:rsidRPr="268E7BE1">
        <w:rPr>
          <w:rFonts w:eastAsia="Arial" w:cs="Arial"/>
          <w:lang w:val="de-DE"/>
        </w:rPr>
        <w:t> mit dem Wort “</w:t>
      </w:r>
      <w:proofErr w:type="spellStart"/>
      <w:r w:rsidRPr="268E7BE1">
        <w:rPr>
          <w:rFonts w:eastAsia="Arial" w:cs="Arial"/>
          <w:lang w:val="de-DE"/>
        </w:rPr>
        <w:t>scale</w:t>
      </w:r>
      <w:proofErr w:type="spellEnd"/>
      <w:r w:rsidRPr="268E7BE1">
        <w:rPr>
          <w:rFonts w:eastAsia="Arial" w:cs="Arial"/>
          <w:lang w:val="de-DE"/>
        </w:rPr>
        <w:t>=”. Mit “</w:t>
      </w:r>
      <w:proofErr w:type="spellStart"/>
      <w:r w:rsidRPr="268E7BE1">
        <w:rPr>
          <w:rFonts w:eastAsia="Arial" w:cs="Arial"/>
          <w:lang w:val="de-DE"/>
        </w:rPr>
        <w:t>rotation</w:t>
      </w:r>
      <w:proofErr w:type="spellEnd"/>
      <w:r w:rsidRPr="268E7BE1">
        <w:rPr>
          <w:rFonts w:eastAsia="Arial" w:cs="Arial"/>
          <w:lang w:val="de-DE"/>
        </w:rPr>
        <w:t>=” kann man ein 3D-Modell</w:t>
      </w:r>
      <w:r w:rsidR="004B24C2">
        <w:rPr>
          <w:rFonts w:eastAsia="Arial" w:cs="Arial"/>
          <w:lang w:val="de-DE"/>
        </w:rPr>
        <w:fldChar w:fldCharType="begin"/>
      </w:r>
      <w:r w:rsidR="004B24C2">
        <w:instrText xml:space="preserve"> XE "</w:instrText>
      </w:r>
      <w:r w:rsidR="004B24C2" w:rsidRPr="000C78D4">
        <w:instrText>3D-Modell</w:instrText>
      </w:r>
      <w:r w:rsidR="004B24C2">
        <w:instrText xml:space="preserve">" </w:instrText>
      </w:r>
      <w:r w:rsidR="004B24C2">
        <w:rPr>
          <w:rFonts w:eastAsia="Arial" w:cs="Arial"/>
          <w:lang w:val="de-DE"/>
        </w:rPr>
        <w:fldChar w:fldCharType="end"/>
      </w:r>
      <w:r w:rsidRPr="268E7BE1">
        <w:rPr>
          <w:rFonts w:eastAsia="Arial" w:cs="Arial"/>
          <w:lang w:val="de-DE"/>
        </w:rPr>
        <w:t xml:space="preserve"> drehen um 3-Achsen. Erst nach all dem Zeug kommt der &lt;a-</w:t>
      </w:r>
      <w:r w:rsidRPr="268E7BE1">
        <w:rPr>
          <w:rFonts w:eastAsia="Arial" w:cs="Arial"/>
          <w:lang w:val="de-DE"/>
        </w:rPr>
        <w:lastRenderedPageBreak/>
        <w:t>marker-</w:t>
      </w:r>
      <w:proofErr w:type="spellStart"/>
      <w:r w:rsidRPr="268E7BE1">
        <w:rPr>
          <w:rFonts w:eastAsia="Arial" w:cs="Arial"/>
          <w:lang w:val="de-DE"/>
        </w:rPr>
        <w:t>camera</w:t>
      </w:r>
      <w:proofErr w:type="spellEnd"/>
      <w:r w:rsidRPr="268E7BE1">
        <w:rPr>
          <w:rFonts w:eastAsia="Arial" w:cs="Arial"/>
          <w:lang w:val="de-DE"/>
        </w:rPr>
        <w:t>&gt; Tag mit der URL des eigenen Markers. </w:t>
      </w:r>
      <w:r w:rsidR="31D875BC" w:rsidRPr="268E7BE1">
        <w:rPr>
          <w:rFonts w:eastAsia="Arial" w:cs="Arial"/>
          <w:lang w:val="de-DE"/>
        </w:rPr>
        <w:t>Entscheidend</w:t>
      </w:r>
      <w:r w:rsidRPr="268E7BE1">
        <w:rPr>
          <w:rFonts w:eastAsia="Arial" w:cs="Arial"/>
          <w:lang w:val="de-DE"/>
        </w:rPr>
        <w:t xml:space="preserve"> ist auch der nachfolgende &lt;a-</w:t>
      </w:r>
      <w:proofErr w:type="spellStart"/>
      <w:r w:rsidRPr="268E7BE1">
        <w:rPr>
          <w:rFonts w:eastAsia="Arial" w:cs="Arial"/>
          <w:lang w:val="de-DE"/>
        </w:rPr>
        <w:t>entity</w:t>
      </w:r>
      <w:proofErr w:type="spellEnd"/>
      <w:r w:rsidRPr="268E7BE1">
        <w:rPr>
          <w:rFonts w:eastAsia="Arial" w:cs="Arial"/>
          <w:lang w:val="de-DE"/>
        </w:rPr>
        <w:t> </w:t>
      </w:r>
      <w:proofErr w:type="spellStart"/>
      <w:r w:rsidRPr="268E7BE1">
        <w:rPr>
          <w:rFonts w:eastAsia="Arial" w:cs="Arial"/>
          <w:lang w:val="de-DE"/>
        </w:rPr>
        <w:t>camera</w:t>
      </w:r>
      <w:proofErr w:type="spellEnd"/>
      <w:r w:rsidRPr="268E7BE1">
        <w:rPr>
          <w:rFonts w:eastAsia="Arial" w:cs="Arial"/>
          <w:lang w:val="de-DE"/>
        </w:rPr>
        <w:t>&gt; Tag. Dieser Tag ist dazu da, damit das Gerät nicht</w:t>
      </w:r>
      <w:r w:rsidR="00347F8A">
        <w:rPr>
          <w:rFonts w:eastAsia="Arial" w:cs="Arial"/>
          <w:lang w:val="de-DE"/>
        </w:rPr>
        <w:t xml:space="preserve"> die Standardkamera verwendet.</w:t>
      </w:r>
    </w:p>
    <w:p w14:paraId="0C43E4B6" w14:textId="4CAC86C8" w:rsidR="00347F8A" w:rsidRPr="00347F8A" w:rsidRDefault="00347F8A" w:rsidP="00347F8A">
      <w:pPr>
        <w:rPr>
          <w:color w:val="FF0000"/>
        </w:rPr>
      </w:pPr>
      <w:r w:rsidRPr="268E7BE1">
        <w:rPr>
          <w:color w:val="FF0000"/>
        </w:rPr>
        <w:t xml:space="preserve">Der Clip Name ist immer unterschiedlich bei jedem Model. Dieser findet man bei der Objektvorschau auf der Seite wo man sie herunterlädt z.B. </w:t>
      </w:r>
      <w:hyperlink r:id="rId91">
        <w:proofErr w:type="spellStart"/>
        <w:r w:rsidRPr="268E7BE1">
          <w:rPr>
            <w:rStyle w:val="Hyperlink"/>
            <w:rFonts w:eastAsia="Arial" w:cs="Arial"/>
          </w:rPr>
          <w:t>Sketchfab</w:t>
        </w:r>
        <w:proofErr w:type="spellEnd"/>
      </w:hyperlink>
      <w:r w:rsidRPr="268E7BE1">
        <w:rPr>
          <w:rFonts w:eastAsia="Arial" w:cs="Arial"/>
        </w:rPr>
        <w:t>.</w:t>
      </w:r>
    </w:p>
    <w:p w14:paraId="5ABA5FBF" w14:textId="53D17886" w:rsidR="1E2B0732" w:rsidRDefault="34DF3C96" w:rsidP="565CA6FC">
      <w:pPr>
        <w:spacing w:line="240" w:lineRule="auto"/>
        <w:rPr>
          <w:rFonts w:eastAsia="Arial" w:cs="Arial"/>
          <w:lang w:val="de-DE"/>
        </w:rPr>
      </w:pPr>
      <w:r w:rsidRPr="565CA6FC">
        <w:rPr>
          <w:rFonts w:eastAsia="Arial" w:cs="Arial"/>
          <w:lang w:val="de-DE"/>
        </w:rPr>
        <w:t>Ein anderes Problem war bei dem “</w:t>
      </w:r>
      <w:proofErr w:type="spellStart"/>
      <w:r w:rsidRPr="565CA6FC">
        <w:rPr>
          <w:rFonts w:eastAsia="Arial" w:cs="Arial"/>
          <w:lang w:val="de-DE"/>
        </w:rPr>
        <w:t>animation</w:t>
      </w:r>
      <w:proofErr w:type="spellEnd"/>
      <w:r w:rsidRPr="565CA6FC">
        <w:rPr>
          <w:rFonts w:eastAsia="Arial" w:cs="Arial"/>
          <w:lang w:val="de-DE"/>
        </w:rPr>
        <w:t>-mixer=”. In diesem </w:t>
      </w:r>
      <w:proofErr w:type="spellStart"/>
      <w:r w:rsidRPr="565CA6FC">
        <w:rPr>
          <w:rFonts w:eastAsia="Arial" w:cs="Arial"/>
          <w:lang w:val="de-DE"/>
        </w:rPr>
        <w:t>animation</w:t>
      </w:r>
      <w:proofErr w:type="spellEnd"/>
      <w:r w:rsidRPr="565CA6FC">
        <w:rPr>
          <w:rFonts w:eastAsia="Arial" w:cs="Arial"/>
          <w:lang w:val="de-DE"/>
        </w:rPr>
        <w:t>-mixer kommt der </w:t>
      </w:r>
      <w:proofErr w:type="spellStart"/>
      <w:r w:rsidRPr="565CA6FC">
        <w:rPr>
          <w:rFonts w:eastAsia="Arial" w:cs="Arial"/>
          <w:lang w:val="de-DE"/>
        </w:rPr>
        <w:t>name</w:t>
      </w:r>
      <w:proofErr w:type="spellEnd"/>
      <w:r w:rsidRPr="565CA6FC">
        <w:rPr>
          <w:rFonts w:eastAsia="Arial" w:cs="Arial"/>
          <w:lang w:val="de-DE"/>
        </w:rPr>
        <w:t> der Animation. Bei dieser gibt es verschiedenen Namen. Bei den obigen zwei Animation haben sie auch unterschiedliche Namen. Wir haben immer “Take 001” anstatt “Take001” geschrieben. Darum ging es auch nie korrekt. Wichtig ist darum, dass man alles so schreibt wie es vorgegeben ist. </w:t>
      </w:r>
    </w:p>
    <w:p w14:paraId="3F559831" w14:textId="0C2FDE47" w:rsidR="00CA3CA8" w:rsidRDefault="00CA3CA8" w:rsidP="00E57E5C">
      <w:pPr>
        <w:pStyle w:val="berschrift2"/>
        <w:rPr>
          <w:rFonts w:asciiTheme="minorHAnsi" w:eastAsiaTheme="minorEastAsia" w:hAnsiTheme="minorHAnsi" w:cstheme="minorBidi"/>
        </w:rPr>
      </w:pPr>
      <w:bookmarkStart w:id="227" w:name="_Toc40881921"/>
      <w:proofErr w:type="spellStart"/>
      <w:r w:rsidRPr="00E57E5C">
        <w:t>Interaktionen</w:t>
      </w:r>
      <w:bookmarkEnd w:id="227"/>
      <w:proofErr w:type="spellEnd"/>
      <w:r w:rsidR="00DE08DF">
        <w:fldChar w:fldCharType="begin"/>
      </w:r>
      <w:r w:rsidR="00DE08DF">
        <w:instrText xml:space="preserve"> XE "</w:instrText>
      </w:r>
      <w:r w:rsidR="00DE08DF" w:rsidRPr="00A77B34">
        <w:instrText>Interaktionen</w:instrText>
      </w:r>
      <w:r w:rsidR="00DE08DF">
        <w:instrText xml:space="preserve">" </w:instrText>
      </w:r>
      <w:r w:rsidR="00DE08DF">
        <w:fldChar w:fldCharType="end"/>
      </w:r>
    </w:p>
    <w:p w14:paraId="152CEC3F" w14:textId="571A0267" w:rsidR="0FE2905A" w:rsidRDefault="0FE2905A" w:rsidP="04841D49">
      <w:pPr>
        <w:pStyle w:val="berschrift3"/>
        <w:rPr>
          <w:lang w:val="fr-CH"/>
        </w:rPr>
      </w:pPr>
      <w:bookmarkStart w:id="228" w:name="_Toc40881922"/>
      <w:proofErr w:type="spellStart"/>
      <w:r w:rsidRPr="777E520D">
        <w:rPr>
          <w:lang w:val="fr-CH"/>
        </w:rPr>
        <w:t>Interaktion</w:t>
      </w:r>
      <w:proofErr w:type="spellEnd"/>
      <w:r w:rsidRPr="777E520D">
        <w:rPr>
          <w:lang w:val="fr-CH"/>
        </w:rPr>
        <w:t xml:space="preserve"> Link</w:t>
      </w:r>
      <w:bookmarkEnd w:id="228"/>
    </w:p>
    <w:p w14:paraId="2DD91BAB" w14:textId="31CEE829" w:rsidR="00A426AA" w:rsidRDefault="00CA3CA8" w:rsidP="005079B7">
      <w:r>
        <w:t>Um Interaktionen</w:t>
      </w:r>
      <w:r w:rsidR="00DE08DF">
        <w:fldChar w:fldCharType="begin"/>
      </w:r>
      <w:r w:rsidR="00DE08DF">
        <w:instrText xml:space="preserve"> XE "</w:instrText>
      </w:r>
      <w:r w:rsidR="00DE08DF" w:rsidRPr="00A77B34">
        <w:instrText>Interaktionen</w:instrText>
      </w:r>
      <w:r w:rsidR="00DE08DF">
        <w:instrText xml:space="preserve">" </w:instrText>
      </w:r>
      <w:r w:rsidR="00DE08DF">
        <w:fldChar w:fldCharType="end"/>
      </w:r>
      <w:r>
        <w:t xml:space="preserve"> in AR reinzubringen mit A-Frame, muss man noch folgend</w:t>
      </w:r>
      <w:r w:rsidR="005079B7">
        <w:t>es Script zusätzlich einbinden:</w:t>
      </w:r>
    </w:p>
    <w:p w14:paraId="13610C85" w14:textId="60955E21" w:rsidR="005079B7" w:rsidRDefault="005079B7" w:rsidP="005079B7">
      <w:pPr>
        <w:pStyle w:val="Beschriftung"/>
        <w:keepNext/>
      </w:pPr>
      <w:bookmarkStart w:id="229" w:name="_Toc40877752"/>
      <w:r>
        <w:t xml:space="preserve">Tabelle </w:t>
      </w:r>
      <w:r w:rsidR="006C6C1D">
        <w:fldChar w:fldCharType="begin"/>
      </w:r>
      <w:r w:rsidR="006C6C1D">
        <w:instrText xml:space="preserve"> SEQ Tabelle \* ARABIC </w:instrText>
      </w:r>
      <w:r w:rsidR="006C6C1D">
        <w:fldChar w:fldCharType="separate"/>
      </w:r>
      <w:r w:rsidR="00304589">
        <w:rPr>
          <w:noProof/>
        </w:rPr>
        <w:t>59</w:t>
      </w:r>
      <w:r w:rsidR="006C6C1D">
        <w:rPr>
          <w:noProof/>
        </w:rPr>
        <w:fldChar w:fldCharType="end"/>
      </w:r>
      <w:r>
        <w:t>: Interaktion Link</w:t>
      </w:r>
      <w:bookmarkEnd w:id="229"/>
    </w:p>
    <w:tbl>
      <w:tblPr>
        <w:tblStyle w:val="Tabellenraster"/>
        <w:tblW w:w="0" w:type="auto"/>
        <w:tblLook w:val="04A0" w:firstRow="1" w:lastRow="0" w:firstColumn="1" w:lastColumn="0" w:noHBand="0" w:noVBand="1"/>
      </w:tblPr>
      <w:tblGrid>
        <w:gridCol w:w="9062"/>
      </w:tblGrid>
      <w:tr w:rsidR="00422B0F" w14:paraId="7931321A" w14:textId="77777777" w:rsidTr="32B9BAF5">
        <w:tc>
          <w:tcPr>
            <w:tcW w:w="9062" w:type="dxa"/>
            <w:shd w:val="clear" w:color="auto" w:fill="D9D9D9" w:themeFill="background1" w:themeFillShade="D9"/>
          </w:tcPr>
          <w:p w14:paraId="770796CD" w14:textId="08B6D31B" w:rsidR="00422B0F" w:rsidRPr="00422B0F" w:rsidRDefault="00422B0F" w:rsidP="00CA3CA8">
            <w:pPr>
              <w:rPr>
                <w:b/>
                <w:bCs/>
              </w:rPr>
            </w:pPr>
            <w:r w:rsidRPr="00422B0F">
              <w:rPr>
                <w:b/>
                <w:bCs/>
              </w:rPr>
              <w:t>Code</w:t>
            </w:r>
          </w:p>
        </w:tc>
      </w:tr>
      <w:tr w:rsidR="00422B0F" w:rsidRPr="003D6DA1" w14:paraId="3827B831" w14:textId="77777777" w:rsidTr="32B9BAF5">
        <w:tc>
          <w:tcPr>
            <w:tcW w:w="9062" w:type="dxa"/>
          </w:tcPr>
          <w:p w14:paraId="1D2F2956" w14:textId="6D0EA486" w:rsidR="4162D6D1" w:rsidRPr="00564F73" w:rsidRDefault="4162D6D1" w:rsidP="32B9BAF5">
            <w:pPr>
              <w:rPr>
                <w:lang w:val="fr-CH"/>
              </w:rPr>
            </w:pPr>
            <w:r w:rsidRPr="32B9BAF5">
              <w:rPr>
                <w:rFonts w:ascii="Consolas" w:eastAsia="Consolas" w:hAnsi="Consolas" w:cs="Consolas"/>
                <w:lang w:val="fr-CH"/>
              </w:rPr>
              <w:t>&lt;</w:t>
            </w:r>
            <w:proofErr w:type="gramStart"/>
            <w:r w:rsidRPr="32B9BAF5">
              <w:rPr>
                <w:rFonts w:ascii="Consolas" w:eastAsia="Consolas" w:hAnsi="Consolas" w:cs="Consolas"/>
                <w:lang w:val="fr-CH"/>
              </w:rPr>
              <w:t>script</w:t>
            </w:r>
            <w:proofErr w:type="gramEnd"/>
            <w:r w:rsidRPr="32B9BAF5">
              <w:rPr>
                <w:rFonts w:ascii="Consolas" w:eastAsia="Consolas" w:hAnsi="Consolas" w:cs="Consolas"/>
                <w:lang w:val="fr-CH"/>
              </w:rPr>
              <w:t xml:space="preserve"> src="https://unpkg.com/</w:t>
            </w:r>
            <w:r w:rsidR="00097BE1">
              <w:rPr>
                <w:rFonts w:ascii="Consolas" w:eastAsia="Consolas" w:hAnsi="Consolas" w:cs="Consolas"/>
                <w:lang w:val="fr-CH"/>
              </w:rPr>
              <w:t>A-Frame</w:t>
            </w:r>
            <w:r w:rsidRPr="32B9BAF5">
              <w:rPr>
                <w:rFonts w:ascii="Consolas" w:eastAsia="Consolas" w:hAnsi="Consolas" w:cs="Consolas"/>
                <w:lang w:val="fr-CH"/>
              </w:rPr>
              <w:t>-event-set-component@^4.0.0/dist/</w:t>
            </w:r>
            <w:r w:rsidR="00097BE1">
              <w:rPr>
                <w:rFonts w:ascii="Consolas" w:eastAsia="Consolas" w:hAnsi="Consolas" w:cs="Consolas"/>
                <w:lang w:val="fr-CH"/>
              </w:rPr>
              <w:t>A-Frame</w:t>
            </w:r>
            <w:r w:rsidRPr="32B9BAF5">
              <w:rPr>
                <w:rFonts w:ascii="Consolas" w:eastAsia="Consolas" w:hAnsi="Consolas" w:cs="Consolas"/>
                <w:lang w:val="fr-CH"/>
              </w:rPr>
              <w:t>-event-set-component.min.js"&gt;&lt;/script&gt;</w:t>
            </w:r>
          </w:p>
          <w:p w14:paraId="6F5C048E" w14:textId="77777777" w:rsidR="00422B0F" w:rsidRPr="00422B0F" w:rsidRDefault="00422B0F" w:rsidP="00CA3CA8">
            <w:pPr>
              <w:rPr>
                <w:lang w:val="fr-CH"/>
              </w:rPr>
            </w:pPr>
          </w:p>
        </w:tc>
      </w:tr>
    </w:tbl>
    <w:p w14:paraId="79285D3B" w14:textId="77777777" w:rsidR="00422B0F" w:rsidRPr="00422B0F" w:rsidRDefault="00422B0F" w:rsidP="00CA3CA8">
      <w:pPr>
        <w:rPr>
          <w:lang w:val="fr-CH"/>
        </w:rPr>
      </w:pPr>
    </w:p>
    <w:p w14:paraId="272613F3" w14:textId="7089A5B9" w:rsidR="00CA3CA8" w:rsidRDefault="00CA3CA8" w:rsidP="00CA3CA8">
      <w:r w:rsidRPr="32B9BAF5">
        <w:rPr>
          <w:rFonts w:eastAsiaTheme="minorEastAsia"/>
        </w:rPr>
        <w:t>Dieses wurde von der Seite A-Frame zur Verfügung gestellt</w:t>
      </w:r>
      <w:r w:rsidR="2E5FF96A" w:rsidRPr="32B9BAF5">
        <w:rPr>
          <w:rFonts w:eastAsiaTheme="minorEastAsia"/>
        </w:rPr>
        <w:t xml:space="preserve"> und wird auch dort verwendet.</w:t>
      </w:r>
    </w:p>
    <w:p w14:paraId="4D3357B2" w14:textId="112A12A5" w:rsidR="00A426AA" w:rsidRPr="005079B7" w:rsidRDefault="00CA3CA8" w:rsidP="005079B7">
      <w:pPr>
        <w:rPr>
          <w:rFonts w:eastAsiaTheme="minorEastAsia"/>
        </w:rPr>
      </w:pPr>
      <w:r w:rsidRPr="0CB1D8D7">
        <w:rPr>
          <w:rFonts w:eastAsiaTheme="minorEastAsia"/>
        </w:rPr>
        <w:t>Interaktionen</w:t>
      </w:r>
      <w:r w:rsidR="00DE08DF">
        <w:rPr>
          <w:rFonts w:eastAsiaTheme="minorEastAsia"/>
        </w:rPr>
        <w:fldChar w:fldCharType="begin"/>
      </w:r>
      <w:r w:rsidR="00DE08DF">
        <w:instrText xml:space="preserve"> XE "</w:instrText>
      </w:r>
      <w:r w:rsidR="00DE08DF" w:rsidRPr="00A77B34">
        <w:instrText>Interaktionen</w:instrText>
      </w:r>
      <w:r w:rsidR="00DE08DF">
        <w:instrText xml:space="preserve">" </w:instrText>
      </w:r>
      <w:r w:rsidR="00DE08DF">
        <w:rPr>
          <w:rFonts w:eastAsiaTheme="minorEastAsia"/>
        </w:rPr>
        <w:fldChar w:fldCharType="end"/>
      </w:r>
      <w:r w:rsidRPr="0CB1D8D7">
        <w:rPr>
          <w:rFonts w:eastAsiaTheme="minorEastAsia"/>
        </w:rPr>
        <w:t xml:space="preserve"> im Code können zum Beispiel wie folgt aussehen:</w:t>
      </w:r>
    </w:p>
    <w:p w14:paraId="0F7D37CA" w14:textId="2F989BAC" w:rsidR="005079B7" w:rsidRDefault="005079B7" w:rsidP="005079B7">
      <w:pPr>
        <w:pStyle w:val="Beschriftung"/>
        <w:keepNext/>
      </w:pPr>
      <w:bookmarkStart w:id="230" w:name="_Toc40877753"/>
      <w:r>
        <w:t xml:space="preserve">Tabelle </w:t>
      </w:r>
      <w:r w:rsidR="006C6C1D">
        <w:fldChar w:fldCharType="begin"/>
      </w:r>
      <w:r w:rsidR="006C6C1D">
        <w:instrText xml:space="preserve"> SEQ Tabelle \* ARABIC </w:instrText>
      </w:r>
      <w:r w:rsidR="006C6C1D">
        <w:fldChar w:fldCharType="separate"/>
      </w:r>
      <w:r w:rsidR="00304589">
        <w:rPr>
          <w:noProof/>
        </w:rPr>
        <w:t>60</w:t>
      </w:r>
      <w:r w:rsidR="006C6C1D">
        <w:rPr>
          <w:noProof/>
        </w:rPr>
        <w:fldChar w:fldCharType="end"/>
      </w:r>
      <w:r>
        <w:t>: Interaktion Würfel</w:t>
      </w:r>
      <w:bookmarkEnd w:id="230"/>
    </w:p>
    <w:tbl>
      <w:tblPr>
        <w:tblStyle w:val="Tabellenraster"/>
        <w:tblW w:w="0" w:type="auto"/>
        <w:tblLook w:val="04A0" w:firstRow="1" w:lastRow="0" w:firstColumn="1" w:lastColumn="0" w:noHBand="0" w:noVBand="1"/>
      </w:tblPr>
      <w:tblGrid>
        <w:gridCol w:w="9062"/>
      </w:tblGrid>
      <w:tr w:rsidR="00422B0F" w:rsidRPr="00422B0F" w14:paraId="12DB1A2E" w14:textId="77777777" w:rsidTr="029A77D1">
        <w:tc>
          <w:tcPr>
            <w:tcW w:w="9062" w:type="dxa"/>
            <w:shd w:val="clear" w:color="auto" w:fill="D9D9D9" w:themeFill="background1" w:themeFillShade="D9"/>
          </w:tcPr>
          <w:p w14:paraId="21E2BF8C" w14:textId="77777777" w:rsidR="00422B0F" w:rsidRPr="00422B0F" w:rsidRDefault="00422B0F" w:rsidP="005E0CEC">
            <w:pPr>
              <w:rPr>
                <w:b/>
                <w:bCs/>
              </w:rPr>
            </w:pPr>
            <w:r w:rsidRPr="00422B0F">
              <w:rPr>
                <w:b/>
                <w:bCs/>
              </w:rPr>
              <w:t>Code</w:t>
            </w:r>
          </w:p>
        </w:tc>
      </w:tr>
      <w:tr w:rsidR="00422B0F" w:rsidRPr="003D6DA1" w14:paraId="310EBA48" w14:textId="77777777" w:rsidTr="029A77D1">
        <w:tc>
          <w:tcPr>
            <w:tcW w:w="9062" w:type="dxa"/>
          </w:tcPr>
          <w:p w14:paraId="37AF7036" w14:textId="05C2642B" w:rsidR="00422B0F" w:rsidRPr="00422B0F" w:rsidRDefault="6D994CBB" w:rsidP="029A77D1">
            <w:pPr>
              <w:rPr>
                <w:color w:val="000000" w:themeColor="text1"/>
                <w:lang w:val="fr-CH"/>
              </w:rPr>
            </w:pPr>
            <w:r w:rsidRPr="029A77D1">
              <w:rPr>
                <w:rFonts w:ascii="Consolas" w:eastAsia="Consolas" w:hAnsi="Consolas" w:cs="Consolas"/>
                <w:color w:val="000000" w:themeColor="text1"/>
                <w:lang w:val="fr-CH"/>
              </w:rPr>
              <w:t xml:space="preserve">&lt;a-box position="-1 0.5 -3" rotation="0 45 0" </w:t>
            </w:r>
            <w:proofErr w:type="spellStart"/>
            <w:r w:rsidRPr="029A77D1">
              <w:rPr>
                <w:rFonts w:ascii="Consolas" w:eastAsia="Consolas" w:hAnsi="Consolas" w:cs="Consolas"/>
                <w:color w:val="000000" w:themeColor="text1"/>
                <w:lang w:val="fr-CH"/>
              </w:rPr>
              <w:t>color</w:t>
            </w:r>
            <w:proofErr w:type="spellEnd"/>
            <w:r w:rsidRPr="029A77D1">
              <w:rPr>
                <w:rFonts w:ascii="Consolas" w:eastAsia="Consolas" w:hAnsi="Consolas" w:cs="Consolas"/>
                <w:color w:val="000000" w:themeColor="text1"/>
                <w:lang w:val="fr-CH"/>
              </w:rPr>
              <w:t>="#4CC3D9"</w:t>
            </w:r>
            <w:r w:rsidR="00422B0F" w:rsidRPr="00EC7542">
              <w:rPr>
                <w:lang w:val="fr-CH"/>
              </w:rPr>
              <w:br/>
            </w:r>
            <w:proofErr w:type="spellStart"/>
            <w:r w:rsidRPr="029A77D1">
              <w:rPr>
                <w:rFonts w:ascii="Consolas" w:eastAsia="Consolas" w:hAnsi="Consolas" w:cs="Consolas"/>
                <w:color w:val="000000" w:themeColor="text1"/>
                <w:lang w:val="fr-CH"/>
              </w:rPr>
              <w:t>event</w:t>
            </w:r>
            <w:proofErr w:type="spellEnd"/>
            <w:r w:rsidRPr="029A77D1">
              <w:rPr>
                <w:rFonts w:ascii="Consolas" w:eastAsia="Consolas" w:hAnsi="Consolas" w:cs="Consolas"/>
                <w:color w:val="000000" w:themeColor="text1"/>
                <w:lang w:val="fr-CH"/>
              </w:rPr>
              <w:t>-</w:t>
            </w:r>
            <w:proofErr w:type="spellStart"/>
            <w:r w:rsidRPr="029A77D1">
              <w:rPr>
                <w:rFonts w:ascii="Consolas" w:eastAsia="Consolas" w:hAnsi="Consolas" w:cs="Consolas"/>
                <w:color w:val="000000" w:themeColor="text1"/>
                <w:lang w:val="fr-CH"/>
              </w:rPr>
              <w:t>set__enter</w:t>
            </w:r>
            <w:proofErr w:type="spellEnd"/>
            <w:r w:rsidRPr="029A77D1">
              <w:rPr>
                <w:rFonts w:ascii="Consolas" w:eastAsia="Consolas" w:hAnsi="Consolas" w:cs="Consolas"/>
                <w:color w:val="000000" w:themeColor="text1"/>
                <w:lang w:val="fr-CH"/>
              </w:rPr>
              <w:t>="_</w:t>
            </w:r>
            <w:proofErr w:type="spellStart"/>
            <w:r w:rsidRPr="029A77D1">
              <w:rPr>
                <w:rFonts w:ascii="Consolas" w:eastAsia="Consolas" w:hAnsi="Consolas" w:cs="Consolas"/>
                <w:color w:val="000000" w:themeColor="text1"/>
                <w:lang w:val="fr-CH"/>
              </w:rPr>
              <w:t>event</w:t>
            </w:r>
            <w:proofErr w:type="spellEnd"/>
            <w:r w:rsidRPr="029A77D1">
              <w:rPr>
                <w:rFonts w:ascii="Consolas" w:eastAsia="Consolas" w:hAnsi="Consolas" w:cs="Consolas"/>
                <w:color w:val="000000" w:themeColor="text1"/>
                <w:lang w:val="fr-CH"/>
              </w:rPr>
              <w:t xml:space="preserve">: </w:t>
            </w:r>
            <w:proofErr w:type="spellStart"/>
            <w:r w:rsidRPr="029A77D1">
              <w:rPr>
                <w:rFonts w:ascii="Consolas" w:eastAsia="Consolas" w:hAnsi="Consolas" w:cs="Consolas"/>
                <w:color w:val="000000" w:themeColor="text1"/>
                <w:lang w:val="fr-CH"/>
              </w:rPr>
              <w:t>mouseenter</w:t>
            </w:r>
            <w:proofErr w:type="spellEnd"/>
            <w:r w:rsidRPr="029A77D1">
              <w:rPr>
                <w:rFonts w:ascii="Consolas" w:eastAsia="Consolas" w:hAnsi="Consolas" w:cs="Consolas"/>
                <w:color w:val="000000" w:themeColor="text1"/>
                <w:lang w:val="fr-CH"/>
              </w:rPr>
              <w:t xml:space="preserve">; </w:t>
            </w:r>
            <w:proofErr w:type="spellStart"/>
            <w:r w:rsidRPr="029A77D1">
              <w:rPr>
                <w:rFonts w:ascii="Consolas" w:eastAsia="Consolas" w:hAnsi="Consolas" w:cs="Consolas"/>
                <w:color w:val="000000" w:themeColor="text1"/>
                <w:lang w:val="fr-CH"/>
              </w:rPr>
              <w:t>color</w:t>
            </w:r>
            <w:proofErr w:type="spellEnd"/>
            <w:r w:rsidRPr="029A77D1">
              <w:rPr>
                <w:rFonts w:ascii="Consolas" w:eastAsia="Consolas" w:hAnsi="Consolas" w:cs="Consolas"/>
                <w:color w:val="000000" w:themeColor="text1"/>
                <w:lang w:val="fr-CH"/>
              </w:rPr>
              <w:t>: #8FF7FF"</w:t>
            </w:r>
            <w:r w:rsidR="00422B0F" w:rsidRPr="00EC7542">
              <w:rPr>
                <w:lang w:val="fr-CH"/>
              </w:rPr>
              <w:br/>
            </w:r>
            <w:proofErr w:type="spellStart"/>
            <w:r w:rsidRPr="029A77D1">
              <w:rPr>
                <w:rFonts w:ascii="Consolas" w:eastAsia="Consolas" w:hAnsi="Consolas" w:cs="Consolas"/>
                <w:color w:val="000000" w:themeColor="text1"/>
                <w:lang w:val="fr-CH"/>
              </w:rPr>
              <w:t>event</w:t>
            </w:r>
            <w:proofErr w:type="spellEnd"/>
            <w:r w:rsidRPr="029A77D1">
              <w:rPr>
                <w:rFonts w:ascii="Consolas" w:eastAsia="Consolas" w:hAnsi="Consolas" w:cs="Consolas"/>
                <w:color w:val="000000" w:themeColor="text1"/>
                <w:lang w:val="fr-CH"/>
              </w:rPr>
              <w:t>-set__</w:t>
            </w:r>
            <w:proofErr w:type="spellStart"/>
            <w:r w:rsidRPr="029A77D1">
              <w:rPr>
                <w:rFonts w:ascii="Consolas" w:eastAsia="Consolas" w:hAnsi="Consolas" w:cs="Consolas"/>
                <w:color w:val="000000" w:themeColor="text1"/>
                <w:lang w:val="fr-CH"/>
              </w:rPr>
              <w:t>leave</w:t>
            </w:r>
            <w:proofErr w:type="spellEnd"/>
            <w:r w:rsidRPr="029A77D1">
              <w:rPr>
                <w:rFonts w:ascii="Consolas" w:eastAsia="Consolas" w:hAnsi="Consolas" w:cs="Consolas"/>
                <w:color w:val="000000" w:themeColor="text1"/>
                <w:lang w:val="fr-CH"/>
              </w:rPr>
              <w:t>="_</w:t>
            </w:r>
            <w:proofErr w:type="spellStart"/>
            <w:r w:rsidRPr="029A77D1">
              <w:rPr>
                <w:rFonts w:ascii="Consolas" w:eastAsia="Consolas" w:hAnsi="Consolas" w:cs="Consolas"/>
                <w:color w:val="000000" w:themeColor="text1"/>
                <w:lang w:val="fr-CH"/>
              </w:rPr>
              <w:t>event</w:t>
            </w:r>
            <w:proofErr w:type="spellEnd"/>
            <w:r w:rsidRPr="029A77D1">
              <w:rPr>
                <w:rFonts w:ascii="Consolas" w:eastAsia="Consolas" w:hAnsi="Consolas" w:cs="Consolas"/>
                <w:color w:val="000000" w:themeColor="text1"/>
                <w:lang w:val="fr-CH"/>
              </w:rPr>
              <w:t xml:space="preserve">: </w:t>
            </w:r>
            <w:proofErr w:type="spellStart"/>
            <w:r w:rsidRPr="029A77D1">
              <w:rPr>
                <w:rFonts w:ascii="Consolas" w:eastAsia="Consolas" w:hAnsi="Consolas" w:cs="Consolas"/>
                <w:color w:val="000000" w:themeColor="text1"/>
                <w:lang w:val="fr-CH"/>
              </w:rPr>
              <w:t>mouseleave</w:t>
            </w:r>
            <w:proofErr w:type="spellEnd"/>
            <w:r w:rsidRPr="029A77D1">
              <w:rPr>
                <w:rFonts w:ascii="Consolas" w:eastAsia="Consolas" w:hAnsi="Consolas" w:cs="Consolas"/>
                <w:color w:val="000000" w:themeColor="text1"/>
                <w:lang w:val="fr-CH"/>
              </w:rPr>
              <w:t xml:space="preserve">; </w:t>
            </w:r>
            <w:proofErr w:type="spellStart"/>
            <w:r w:rsidRPr="029A77D1">
              <w:rPr>
                <w:rFonts w:ascii="Consolas" w:eastAsia="Consolas" w:hAnsi="Consolas" w:cs="Consolas"/>
                <w:color w:val="000000" w:themeColor="text1"/>
                <w:lang w:val="fr-CH"/>
              </w:rPr>
              <w:t>color</w:t>
            </w:r>
            <w:proofErr w:type="spellEnd"/>
            <w:r w:rsidRPr="029A77D1">
              <w:rPr>
                <w:rFonts w:ascii="Consolas" w:eastAsia="Consolas" w:hAnsi="Consolas" w:cs="Consolas"/>
                <w:color w:val="000000" w:themeColor="text1"/>
                <w:lang w:val="fr-CH"/>
              </w:rPr>
              <w:t>: #4CC3D9"&gt;&lt;/a-box&gt;</w:t>
            </w:r>
          </w:p>
          <w:p w14:paraId="5140767F" w14:textId="2727F8AB" w:rsidR="00422B0F" w:rsidRPr="00422B0F" w:rsidRDefault="00422B0F" w:rsidP="029A77D1">
            <w:pPr>
              <w:rPr>
                <w:rFonts w:ascii="Consolas" w:eastAsia="Consolas" w:hAnsi="Consolas" w:cs="Consolas"/>
                <w:color w:val="000000" w:themeColor="text1"/>
                <w:lang w:val="fr-CH"/>
              </w:rPr>
            </w:pPr>
          </w:p>
        </w:tc>
      </w:tr>
    </w:tbl>
    <w:p w14:paraId="40BC4331" w14:textId="1B47C405" w:rsidR="00CA3CA8" w:rsidRDefault="00CA3CA8" w:rsidP="00CA3CA8">
      <w:pPr>
        <w:rPr>
          <w:rFonts w:eastAsiaTheme="minorEastAsia"/>
        </w:rPr>
      </w:pPr>
      <w:r w:rsidRPr="00E4355A">
        <w:rPr>
          <w:rFonts w:eastAsiaTheme="minorEastAsia"/>
        </w:rPr>
        <w:t>Mit d</w:t>
      </w:r>
      <w:r>
        <w:rPr>
          <w:rFonts w:eastAsiaTheme="minorEastAsia"/>
        </w:rPr>
        <w:t>iesem</w:t>
      </w:r>
      <w:r w:rsidRPr="00E4355A">
        <w:rPr>
          <w:rFonts w:eastAsiaTheme="minorEastAsia"/>
        </w:rPr>
        <w:t xml:space="preserve"> Codeblock erscheint auf dem ausgewählten AR-Marker</w:t>
      </w:r>
      <w:r w:rsidR="004B24C2">
        <w:rPr>
          <w:rFonts w:eastAsiaTheme="minorEastAsia"/>
        </w:rPr>
        <w:fldChar w:fldCharType="begin"/>
      </w:r>
      <w:r w:rsidR="004B24C2">
        <w:instrText xml:space="preserve"> XE "</w:instrText>
      </w:r>
      <w:r w:rsidR="004B24C2" w:rsidRPr="00632CC7">
        <w:rPr>
          <w:rFonts w:eastAsia="Times New Roman" w:cs="Arial"/>
          <w:color w:val="000000"/>
          <w:sz w:val="20"/>
          <w:szCs w:val="20"/>
          <w:lang w:eastAsia="de-CH"/>
        </w:rPr>
        <w:instrText>AR-Marker</w:instrText>
      </w:r>
      <w:r w:rsidR="004B24C2">
        <w:instrText xml:space="preserve">" </w:instrText>
      </w:r>
      <w:r w:rsidR="004B24C2">
        <w:rPr>
          <w:rFonts w:eastAsiaTheme="minorEastAsia"/>
        </w:rPr>
        <w:fldChar w:fldCharType="end"/>
      </w:r>
      <w:r w:rsidRPr="00E4355A">
        <w:rPr>
          <w:rFonts w:eastAsiaTheme="minorEastAsia"/>
        </w:rPr>
        <w:t xml:space="preserve"> eine Box/Würfel mit der angegebenen Farbe. Durch “event-</w:t>
      </w:r>
      <w:proofErr w:type="spellStart"/>
      <w:r w:rsidRPr="00E4355A">
        <w:rPr>
          <w:rFonts w:eastAsiaTheme="minorEastAsia"/>
        </w:rPr>
        <w:t>set</w:t>
      </w:r>
      <w:r>
        <w:rPr>
          <w:rFonts w:eastAsiaTheme="minorEastAsia"/>
        </w:rPr>
        <w:t>_</w:t>
      </w:r>
      <w:r w:rsidRPr="00E4355A">
        <w:rPr>
          <w:rFonts w:eastAsiaTheme="minorEastAsia"/>
        </w:rPr>
        <w:t>enter</w:t>
      </w:r>
      <w:proofErr w:type="spellEnd"/>
      <w:r w:rsidRPr="00E4355A">
        <w:rPr>
          <w:rFonts w:eastAsiaTheme="minorEastAsia"/>
        </w:rPr>
        <w:t>” wählt man einen bestimmten Event aus, welcher sich auf die Interaktionen</w:t>
      </w:r>
      <w:r w:rsidR="00DE08DF">
        <w:rPr>
          <w:rFonts w:eastAsiaTheme="minorEastAsia"/>
        </w:rPr>
        <w:fldChar w:fldCharType="begin"/>
      </w:r>
      <w:r w:rsidR="00DE08DF">
        <w:instrText xml:space="preserve"> XE "</w:instrText>
      </w:r>
      <w:r w:rsidR="00DE08DF" w:rsidRPr="00A77B34">
        <w:instrText>Interaktionen</w:instrText>
      </w:r>
      <w:r w:rsidR="00DE08DF">
        <w:instrText xml:space="preserve">" </w:instrText>
      </w:r>
      <w:r w:rsidR="00DE08DF">
        <w:rPr>
          <w:rFonts w:eastAsiaTheme="minorEastAsia"/>
        </w:rPr>
        <w:fldChar w:fldCharType="end"/>
      </w:r>
      <w:r w:rsidRPr="00E4355A">
        <w:rPr>
          <w:rFonts w:eastAsiaTheme="minorEastAsia"/>
        </w:rPr>
        <w:t xml:space="preserve"> auswirkt.</w:t>
      </w:r>
    </w:p>
    <w:p w14:paraId="0BB661E2" w14:textId="3C252B25" w:rsidR="00A426AA" w:rsidRPr="005079B7" w:rsidRDefault="00CA3CA8" w:rsidP="005079B7">
      <w:pPr>
        <w:rPr>
          <w:rFonts w:eastAsiaTheme="minorEastAsia"/>
        </w:rPr>
      </w:pPr>
      <w:r w:rsidRPr="32B9BAF5">
        <w:rPr>
          <w:rFonts w:eastAsiaTheme="minorEastAsia"/>
        </w:rPr>
        <w:t>In diesem Fall wäre hier der «_</w:t>
      </w:r>
      <w:proofErr w:type="spellStart"/>
      <w:r w:rsidRPr="32B9BAF5">
        <w:rPr>
          <w:rFonts w:eastAsiaTheme="minorEastAsia"/>
        </w:rPr>
        <w:t>event</w:t>
      </w:r>
      <w:proofErr w:type="spellEnd"/>
      <w:r w:rsidRPr="32B9BAF5">
        <w:rPr>
          <w:rFonts w:eastAsiaTheme="minorEastAsia"/>
        </w:rPr>
        <w:t>» «</w:t>
      </w:r>
      <w:proofErr w:type="spellStart"/>
      <w:r w:rsidRPr="32B9BAF5">
        <w:rPr>
          <w:rFonts w:eastAsiaTheme="minorEastAsia"/>
        </w:rPr>
        <w:t>mousenter</w:t>
      </w:r>
      <w:proofErr w:type="spellEnd"/>
      <w:r w:rsidRPr="32B9BAF5">
        <w:rPr>
          <w:rFonts w:eastAsiaTheme="minorEastAsia"/>
        </w:rPr>
        <w:t>» ausgewählt. Direkt anschliessend dann noch eine Farbe</w:t>
      </w:r>
      <w:r w:rsidR="002D7792">
        <w:rPr>
          <w:rFonts w:eastAsiaTheme="minorEastAsia"/>
        </w:rPr>
        <w:t>,</w:t>
      </w:r>
      <w:r w:rsidRPr="32B9BAF5">
        <w:rPr>
          <w:rFonts w:eastAsiaTheme="minorEastAsia"/>
        </w:rPr>
        <w:t xml:space="preserve"> also wie sich das Objekt verändern soll, wenn der Event ausgeführt wird. In diesem Fall wechselt der Würfel die Farbe, wenn man mit dem Mauszeiger darüberfährt. Wenn man wieder weg geht von dem Objekt, dann nimmt der Würfel wieder die gleiche Farbe an wie vorher. Wie man es im Code sehen kann.</w:t>
      </w:r>
      <w:r w:rsidR="4DB935EF" w:rsidRPr="32B9BAF5">
        <w:rPr>
          <w:rFonts w:eastAsiaTheme="minorEastAsia"/>
          <w:b/>
          <w:bCs/>
        </w:rPr>
        <w:t xml:space="preserve"> </w:t>
      </w:r>
      <w:r w:rsidR="4DB935EF" w:rsidRPr="00347F8A">
        <w:rPr>
          <w:rFonts w:eastAsiaTheme="minorEastAsia"/>
          <w:bCs/>
        </w:rPr>
        <w:t>Jedoch ist dieser Code bei uns nicht gegangen.</w:t>
      </w:r>
      <w:r w:rsidR="4DB935EF" w:rsidRPr="32B9BAF5">
        <w:rPr>
          <w:rFonts w:eastAsiaTheme="minorEastAsia"/>
          <w:b/>
          <w:bCs/>
        </w:rPr>
        <w:t xml:space="preserve"> </w:t>
      </w:r>
      <w:r w:rsidR="4DB935EF" w:rsidRPr="32B9BAF5">
        <w:rPr>
          <w:rFonts w:eastAsiaTheme="minorEastAsia"/>
        </w:rPr>
        <w:t>Wir wussten aber nicht wieso. Wir haben anschliessend mit anderem w</w:t>
      </w:r>
      <w:r w:rsidR="76990E2D" w:rsidRPr="32B9BAF5">
        <w:rPr>
          <w:rFonts w:eastAsiaTheme="minorEastAsia"/>
        </w:rPr>
        <w:t>eitergemacht, sodass wir nicht stecken bleiben. Später sind wir dann wieder mit neuer Motivation an das Thema “Interaktionen</w:t>
      </w:r>
      <w:r w:rsidR="00DE08DF">
        <w:rPr>
          <w:rFonts w:eastAsiaTheme="minorEastAsia"/>
        </w:rPr>
        <w:fldChar w:fldCharType="begin"/>
      </w:r>
      <w:r w:rsidR="00DE08DF">
        <w:instrText xml:space="preserve"> XE "</w:instrText>
      </w:r>
      <w:r w:rsidR="00DE08DF" w:rsidRPr="00A77B34">
        <w:instrText>Interaktionen</w:instrText>
      </w:r>
      <w:r w:rsidR="00DE08DF">
        <w:instrText xml:space="preserve">" </w:instrText>
      </w:r>
      <w:r w:rsidR="00DE08DF">
        <w:rPr>
          <w:rFonts w:eastAsiaTheme="minorEastAsia"/>
        </w:rPr>
        <w:fldChar w:fldCharType="end"/>
      </w:r>
      <w:r w:rsidR="76990E2D" w:rsidRPr="32B9BAF5">
        <w:rPr>
          <w:rFonts w:eastAsiaTheme="minorEastAsia"/>
        </w:rPr>
        <w:t>” gegangen. Dann haben wir herausgefunden, dass es noch</w:t>
      </w:r>
      <w:r w:rsidR="0BBB3A49" w:rsidRPr="32B9BAF5">
        <w:rPr>
          <w:rFonts w:eastAsiaTheme="minorEastAsia"/>
        </w:rPr>
        <w:t xml:space="preserve"> einen Cursor braucht. Und zwar braucht es immer einen Cursor, wenn man Interaktionen machen möchte. </w:t>
      </w:r>
      <w:r w:rsidR="55CB1592" w:rsidRPr="32B9BAF5">
        <w:rPr>
          <w:rFonts w:eastAsiaTheme="minorEastAsia"/>
        </w:rPr>
        <w:t>Danach haben wir es mit folgendem Code geschafft:</w:t>
      </w:r>
    </w:p>
    <w:p w14:paraId="3DAF8BD6" w14:textId="5A6156E0" w:rsidR="005079B7" w:rsidRDefault="005079B7" w:rsidP="005079B7">
      <w:pPr>
        <w:pStyle w:val="Beschriftung"/>
        <w:keepNext/>
      </w:pPr>
      <w:bookmarkStart w:id="231" w:name="_Toc40877754"/>
      <w:r>
        <w:t xml:space="preserve">Tabelle </w:t>
      </w:r>
      <w:r w:rsidR="006C6C1D">
        <w:fldChar w:fldCharType="begin"/>
      </w:r>
      <w:r w:rsidR="006C6C1D">
        <w:instrText xml:space="preserve"> SEQ Tabelle \* ARABIC </w:instrText>
      </w:r>
      <w:r w:rsidR="006C6C1D">
        <w:fldChar w:fldCharType="separate"/>
      </w:r>
      <w:r w:rsidR="00304589">
        <w:rPr>
          <w:noProof/>
        </w:rPr>
        <w:t>61</w:t>
      </w:r>
      <w:r w:rsidR="006C6C1D">
        <w:rPr>
          <w:noProof/>
        </w:rPr>
        <w:fldChar w:fldCharType="end"/>
      </w:r>
      <w:r>
        <w:t>: Interaktion Würfel 2</w:t>
      </w:r>
      <w:bookmarkEnd w:id="231"/>
    </w:p>
    <w:tbl>
      <w:tblPr>
        <w:tblStyle w:val="Tabellenraster"/>
        <w:tblW w:w="0" w:type="auto"/>
        <w:tblLook w:val="04A0" w:firstRow="1" w:lastRow="0" w:firstColumn="1" w:lastColumn="0" w:noHBand="0" w:noVBand="1"/>
      </w:tblPr>
      <w:tblGrid>
        <w:gridCol w:w="9062"/>
      </w:tblGrid>
      <w:tr w:rsidR="32B9BAF5" w14:paraId="6F1D4DD1" w14:textId="77777777" w:rsidTr="32B9BAF5">
        <w:tc>
          <w:tcPr>
            <w:tcW w:w="9062" w:type="dxa"/>
            <w:shd w:val="clear" w:color="auto" w:fill="D9D9D9" w:themeFill="background1" w:themeFillShade="D9"/>
          </w:tcPr>
          <w:p w14:paraId="7B64F7FE" w14:textId="77777777" w:rsidR="32B9BAF5" w:rsidRDefault="32B9BAF5" w:rsidP="32B9BAF5">
            <w:pPr>
              <w:rPr>
                <w:b/>
                <w:bCs/>
              </w:rPr>
            </w:pPr>
            <w:r w:rsidRPr="32B9BAF5">
              <w:rPr>
                <w:b/>
                <w:bCs/>
              </w:rPr>
              <w:t>Code</w:t>
            </w:r>
          </w:p>
        </w:tc>
      </w:tr>
      <w:tr w:rsidR="32B9BAF5" w14:paraId="3F0221F2" w14:textId="77777777" w:rsidTr="32B9BAF5">
        <w:tc>
          <w:tcPr>
            <w:tcW w:w="9062" w:type="dxa"/>
          </w:tcPr>
          <w:p w14:paraId="601FE30B" w14:textId="7250CF52" w:rsidR="7CE5E032" w:rsidRDefault="7CE5E032" w:rsidP="32B9BAF5">
            <w:pPr>
              <w:rPr>
                <w:rFonts w:ascii="Consolas" w:eastAsia="Consolas" w:hAnsi="Consolas" w:cs="Consolas"/>
                <w:color w:val="000000" w:themeColor="text1"/>
                <w:lang w:val="fr-CH"/>
              </w:rPr>
            </w:pPr>
            <w:r w:rsidRPr="32B9BAF5">
              <w:rPr>
                <w:rFonts w:ascii="Consolas" w:eastAsiaTheme="minorEastAsia" w:hAnsi="Consolas"/>
                <w:color w:val="000000" w:themeColor="text1"/>
                <w:lang w:val="fr-CH"/>
              </w:rPr>
              <w:lastRenderedPageBreak/>
              <w:t>&lt;</w:t>
            </w:r>
            <w:proofErr w:type="gramStart"/>
            <w:r w:rsidRPr="32B9BAF5">
              <w:rPr>
                <w:rFonts w:ascii="Consolas" w:eastAsiaTheme="minorEastAsia" w:hAnsi="Consolas"/>
                <w:color w:val="000000" w:themeColor="text1"/>
                <w:lang w:val="fr-CH"/>
              </w:rPr>
              <w:t>a</w:t>
            </w:r>
            <w:proofErr w:type="gramEnd"/>
            <w:r w:rsidRPr="32B9BAF5">
              <w:rPr>
                <w:rFonts w:ascii="Consolas" w:eastAsiaTheme="minorEastAsia" w:hAnsi="Consolas"/>
                <w:color w:val="000000" w:themeColor="text1"/>
                <w:lang w:val="fr-CH"/>
              </w:rPr>
              <w:t>-</w:t>
            </w:r>
            <w:proofErr w:type="spellStart"/>
            <w:r w:rsidRPr="32B9BAF5">
              <w:rPr>
                <w:rFonts w:ascii="Consolas" w:eastAsiaTheme="minorEastAsia" w:hAnsi="Consolas"/>
                <w:color w:val="000000" w:themeColor="text1"/>
                <w:lang w:val="fr-CH"/>
              </w:rPr>
              <w:t>entity</w:t>
            </w:r>
            <w:proofErr w:type="spellEnd"/>
            <w:r w:rsidRPr="32B9BAF5">
              <w:rPr>
                <w:rFonts w:ascii="Consolas" w:eastAsiaTheme="minorEastAsia" w:hAnsi="Consolas"/>
                <w:color w:val="000000" w:themeColor="text1"/>
                <w:lang w:val="fr-CH"/>
              </w:rPr>
              <w:t xml:space="preserve"> </w:t>
            </w:r>
            <w:proofErr w:type="spellStart"/>
            <w:r w:rsidRPr="32B9BAF5">
              <w:rPr>
                <w:rFonts w:ascii="Consolas" w:eastAsiaTheme="minorEastAsia" w:hAnsi="Consolas"/>
                <w:color w:val="000000" w:themeColor="text1"/>
                <w:lang w:val="fr-CH"/>
              </w:rPr>
              <w:t>event</w:t>
            </w:r>
            <w:proofErr w:type="spellEnd"/>
            <w:r w:rsidRPr="32B9BAF5">
              <w:rPr>
                <w:rFonts w:ascii="Consolas" w:eastAsiaTheme="minorEastAsia" w:hAnsi="Consolas"/>
                <w:color w:val="000000" w:themeColor="text1"/>
                <w:lang w:val="fr-CH"/>
              </w:rPr>
              <w:t>-</w:t>
            </w:r>
            <w:proofErr w:type="spellStart"/>
            <w:r w:rsidRPr="32B9BAF5">
              <w:rPr>
                <w:rFonts w:ascii="Consolas" w:eastAsiaTheme="minorEastAsia" w:hAnsi="Consolas"/>
                <w:color w:val="000000" w:themeColor="text1"/>
                <w:lang w:val="fr-CH"/>
              </w:rPr>
              <w:t>set__click</w:t>
            </w:r>
            <w:proofErr w:type="spellEnd"/>
            <w:r w:rsidRPr="32B9BAF5">
              <w:rPr>
                <w:rFonts w:ascii="Consolas" w:eastAsiaTheme="minorEastAsia" w:hAnsi="Consolas"/>
                <w:color w:val="000000" w:themeColor="text1"/>
                <w:lang w:val="fr-CH"/>
              </w:rPr>
              <w:t>="</w:t>
            </w:r>
            <w:proofErr w:type="spellStart"/>
            <w:r w:rsidRPr="32B9BAF5">
              <w:rPr>
                <w:rFonts w:ascii="Consolas" w:eastAsiaTheme="minorEastAsia" w:hAnsi="Consolas"/>
                <w:color w:val="000000" w:themeColor="text1"/>
                <w:lang w:val="fr-CH"/>
              </w:rPr>
              <w:t>material.color</w:t>
            </w:r>
            <w:proofErr w:type="spellEnd"/>
            <w:r w:rsidRPr="32B9BAF5">
              <w:rPr>
                <w:rFonts w:ascii="Consolas" w:eastAsiaTheme="minorEastAsia" w:hAnsi="Consolas"/>
                <w:color w:val="000000" w:themeColor="text1"/>
                <w:lang w:val="fr-CH"/>
              </w:rPr>
              <w:t xml:space="preserve">: </w:t>
            </w:r>
            <w:proofErr w:type="spellStart"/>
            <w:r w:rsidRPr="32B9BAF5">
              <w:rPr>
                <w:rFonts w:ascii="Consolas" w:eastAsiaTheme="minorEastAsia" w:hAnsi="Consolas"/>
                <w:color w:val="000000" w:themeColor="text1"/>
                <w:lang w:val="fr-CH"/>
              </w:rPr>
              <w:t>red</w:t>
            </w:r>
            <w:proofErr w:type="spellEnd"/>
            <w:r w:rsidRPr="32B9BAF5">
              <w:rPr>
                <w:rFonts w:ascii="Consolas" w:eastAsiaTheme="minorEastAsia" w:hAnsi="Consolas"/>
                <w:color w:val="000000" w:themeColor="text1"/>
                <w:lang w:val="fr-CH"/>
              </w:rPr>
              <w:t xml:space="preserve">; </w:t>
            </w:r>
            <w:proofErr w:type="spellStart"/>
            <w:r w:rsidRPr="32B9BAF5">
              <w:rPr>
                <w:rFonts w:ascii="Consolas" w:eastAsiaTheme="minorEastAsia" w:hAnsi="Consolas"/>
                <w:color w:val="000000" w:themeColor="text1"/>
                <w:lang w:val="fr-CH"/>
              </w:rPr>
              <w:t>scale</w:t>
            </w:r>
            <w:proofErr w:type="spellEnd"/>
            <w:r w:rsidRPr="32B9BAF5">
              <w:rPr>
                <w:rFonts w:ascii="Consolas" w:eastAsiaTheme="minorEastAsia" w:hAnsi="Consolas"/>
                <w:color w:val="000000" w:themeColor="text1"/>
                <w:lang w:val="fr-CH"/>
              </w:rPr>
              <w:t>: 2 2 2,</w:t>
            </w:r>
          </w:p>
          <w:p w14:paraId="00598D10" w14:textId="7FE0877B" w:rsidR="7CE5E032" w:rsidRDefault="7CE5E032" w:rsidP="32B9BAF5">
            <w:pPr>
              <w:rPr>
                <w:rFonts w:ascii="Consolas" w:eastAsia="Consolas" w:hAnsi="Consolas" w:cs="Consolas"/>
                <w:color w:val="000000" w:themeColor="text1"/>
                <w:lang w:val="fr-CH"/>
              </w:rPr>
            </w:pPr>
            <w:r w:rsidRPr="32B9BAF5">
              <w:rPr>
                <w:rFonts w:ascii="Consolas" w:eastAsiaTheme="minorEastAsia" w:hAnsi="Consolas"/>
                <w:color w:val="000000" w:themeColor="text1"/>
                <w:lang w:val="fr-CH"/>
              </w:rPr>
              <w:t xml:space="preserve">          </w:t>
            </w:r>
            <w:proofErr w:type="spellStart"/>
            <w:proofErr w:type="gramStart"/>
            <w:r w:rsidRPr="32B9BAF5">
              <w:rPr>
                <w:rFonts w:ascii="Consolas" w:eastAsiaTheme="minorEastAsia" w:hAnsi="Consolas"/>
                <w:color w:val="000000" w:themeColor="text1"/>
                <w:lang w:val="fr-CH"/>
              </w:rPr>
              <w:t>event</w:t>
            </w:r>
            <w:proofErr w:type="spellEnd"/>
            <w:proofErr w:type="gramEnd"/>
            <w:r w:rsidRPr="32B9BAF5">
              <w:rPr>
                <w:rFonts w:ascii="Consolas" w:eastAsiaTheme="minorEastAsia" w:hAnsi="Consolas"/>
                <w:color w:val="000000" w:themeColor="text1"/>
                <w:lang w:val="fr-CH"/>
              </w:rPr>
              <w:t>-set__</w:t>
            </w:r>
            <w:proofErr w:type="spellStart"/>
            <w:r w:rsidRPr="32B9BAF5">
              <w:rPr>
                <w:rFonts w:ascii="Consolas" w:eastAsiaTheme="minorEastAsia" w:hAnsi="Consolas"/>
                <w:color w:val="000000" w:themeColor="text1"/>
                <w:lang w:val="fr-CH"/>
              </w:rPr>
              <w:t>mouseenter</w:t>
            </w:r>
            <w:proofErr w:type="spellEnd"/>
            <w:r w:rsidRPr="32B9BAF5">
              <w:rPr>
                <w:rFonts w:ascii="Consolas" w:eastAsiaTheme="minorEastAsia" w:hAnsi="Consolas"/>
                <w:color w:val="000000" w:themeColor="text1"/>
                <w:lang w:val="fr-CH"/>
              </w:rPr>
              <w:t>="</w:t>
            </w:r>
            <w:proofErr w:type="spellStart"/>
            <w:r w:rsidRPr="32B9BAF5">
              <w:rPr>
                <w:rFonts w:ascii="Consolas" w:eastAsiaTheme="minorEastAsia" w:hAnsi="Consolas"/>
                <w:color w:val="000000" w:themeColor="text1"/>
                <w:lang w:val="fr-CH"/>
              </w:rPr>
              <w:t>material.color</w:t>
            </w:r>
            <w:proofErr w:type="spellEnd"/>
            <w:r w:rsidRPr="32B9BAF5">
              <w:rPr>
                <w:rFonts w:ascii="Consolas" w:eastAsiaTheme="minorEastAsia" w:hAnsi="Consolas"/>
                <w:color w:val="000000" w:themeColor="text1"/>
                <w:lang w:val="fr-CH"/>
              </w:rPr>
              <w:t xml:space="preserve">: </w:t>
            </w:r>
            <w:proofErr w:type="spellStart"/>
            <w:r w:rsidRPr="32B9BAF5">
              <w:rPr>
                <w:rFonts w:ascii="Consolas" w:eastAsiaTheme="minorEastAsia" w:hAnsi="Consolas"/>
                <w:color w:val="000000" w:themeColor="text1"/>
                <w:lang w:val="fr-CH"/>
              </w:rPr>
              <w:t>blue</w:t>
            </w:r>
            <w:proofErr w:type="spellEnd"/>
            <w:r w:rsidRPr="32B9BAF5">
              <w:rPr>
                <w:rFonts w:ascii="Consolas" w:eastAsiaTheme="minorEastAsia" w:hAnsi="Consolas"/>
                <w:color w:val="000000" w:themeColor="text1"/>
                <w:lang w:val="fr-CH"/>
              </w:rPr>
              <w:t>"</w:t>
            </w:r>
          </w:p>
          <w:p w14:paraId="667235FA" w14:textId="27BC55FD" w:rsidR="7CE5E032" w:rsidRDefault="7CE5E032" w:rsidP="32B9BAF5">
            <w:pPr>
              <w:rPr>
                <w:rFonts w:ascii="Consolas" w:eastAsia="Consolas" w:hAnsi="Consolas" w:cs="Consolas"/>
                <w:color w:val="000000" w:themeColor="text1"/>
                <w:lang w:val="fr-CH"/>
              </w:rPr>
            </w:pPr>
            <w:r w:rsidRPr="32B9BAF5">
              <w:rPr>
                <w:rFonts w:ascii="Consolas" w:eastAsiaTheme="minorEastAsia" w:hAnsi="Consolas"/>
                <w:color w:val="000000" w:themeColor="text1"/>
                <w:lang w:val="fr-CH"/>
              </w:rPr>
              <w:t xml:space="preserve">          </w:t>
            </w:r>
            <w:proofErr w:type="gramStart"/>
            <w:r w:rsidRPr="32B9BAF5">
              <w:rPr>
                <w:rFonts w:ascii="Consolas" w:eastAsiaTheme="minorEastAsia" w:hAnsi="Consolas"/>
                <w:color w:val="000000" w:themeColor="text1"/>
                <w:lang w:val="fr-CH"/>
              </w:rPr>
              <w:t>event</w:t>
            </w:r>
            <w:proofErr w:type="gramEnd"/>
            <w:r w:rsidRPr="32B9BAF5">
              <w:rPr>
                <w:rFonts w:ascii="Consolas" w:eastAsiaTheme="minorEastAsia" w:hAnsi="Consolas"/>
                <w:color w:val="000000" w:themeColor="text1"/>
                <w:lang w:val="fr-CH"/>
              </w:rPr>
              <w:t>-set__1="_</w:t>
            </w:r>
            <w:proofErr w:type="spellStart"/>
            <w:r w:rsidRPr="32B9BAF5">
              <w:rPr>
                <w:rFonts w:ascii="Consolas" w:eastAsiaTheme="minorEastAsia" w:hAnsi="Consolas"/>
                <w:color w:val="000000" w:themeColor="text1"/>
                <w:lang w:val="fr-CH"/>
              </w:rPr>
              <w:t>event</w:t>
            </w:r>
            <w:proofErr w:type="spellEnd"/>
            <w:r w:rsidRPr="32B9BAF5">
              <w:rPr>
                <w:rFonts w:ascii="Consolas" w:eastAsiaTheme="minorEastAsia" w:hAnsi="Consolas"/>
                <w:color w:val="000000" w:themeColor="text1"/>
                <w:lang w:val="fr-CH"/>
              </w:rPr>
              <w:t xml:space="preserve">: </w:t>
            </w:r>
            <w:proofErr w:type="spellStart"/>
            <w:r w:rsidRPr="32B9BAF5">
              <w:rPr>
                <w:rFonts w:ascii="Consolas" w:eastAsiaTheme="minorEastAsia" w:hAnsi="Consolas"/>
                <w:color w:val="000000" w:themeColor="text1"/>
                <w:lang w:val="fr-CH"/>
              </w:rPr>
              <w:t>mouseleave</w:t>
            </w:r>
            <w:proofErr w:type="spellEnd"/>
            <w:r w:rsidRPr="32B9BAF5">
              <w:rPr>
                <w:rFonts w:ascii="Consolas" w:eastAsiaTheme="minorEastAsia" w:hAnsi="Consolas"/>
                <w:color w:val="000000" w:themeColor="text1"/>
                <w:lang w:val="fr-CH"/>
              </w:rPr>
              <w:t xml:space="preserve">; </w:t>
            </w:r>
            <w:proofErr w:type="spellStart"/>
            <w:r w:rsidRPr="32B9BAF5">
              <w:rPr>
                <w:rFonts w:ascii="Consolas" w:eastAsiaTheme="minorEastAsia" w:hAnsi="Consolas"/>
                <w:color w:val="000000" w:themeColor="text1"/>
                <w:lang w:val="fr-CH"/>
              </w:rPr>
              <w:t>material.color</w:t>
            </w:r>
            <w:proofErr w:type="spellEnd"/>
            <w:r w:rsidRPr="32B9BAF5">
              <w:rPr>
                <w:rFonts w:ascii="Consolas" w:eastAsiaTheme="minorEastAsia" w:hAnsi="Consolas"/>
                <w:color w:val="000000" w:themeColor="text1"/>
                <w:lang w:val="fr-CH"/>
              </w:rPr>
              <w:t xml:space="preserve">: </w:t>
            </w:r>
            <w:proofErr w:type="spellStart"/>
            <w:r w:rsidRPr="32B9BAF5">
              <w:rPr>
                <w:rFonts w:ascii="Consolas" w:eastAsiaTheme="minorEastAsia" w:hAnsi="Consolas"/>
                <w:color w:val="000000" w:themeColor="text1"/>
                <w:lang w:val="fr-CH"/>
              </w:rPr>
              <w:t>red</w:t>
            </w:r>
            <w:proofErr w:type="spellEnd"/>
            <w:r w:rsidRPr="32B9BAF5">
              <w:rPr>
                <w:rFonts w:ascii="Consolas" w:eastAsiaTheme="minorEastAsia" w:hAnsi="Consolas"/>
                <w:color w:val="000000" w:themeColor="text1"/>
                <w:lang w:val="fr-CH"/>
              </w:rPr>
              <w:t>"&gt;</w:t>
            </w:r>
          </w:p>
          <w:p w14:paraId="3452F4AB" w14:textId="3AF50543" w:rsidR="32B9BAF5" w:rsidRDefault="32B9BAF5" w:rsidP="32B9BAF5">
            <w:pPr>
              <w:rPr>
                <w:rFonts w:ascii="Consolas" w:eastAsia="Consolas" w:hAnsi="Consolas" w:cs="Consolas"/>
                <w:color w:val="000000" w:themeColor="text1"/>
                <w:lang w:val="fr-CH"/>
              </w:rPr>
            </w:pPr>
          </w:p>
        </w:tc>
      </w:tr>
    </w:tbl>
    <w:p w14:paraId="4E43B286" w14:textId="7CE7B498" w:rsidR="00A426AA" w:rsidRPr="005079B7" w:rsidRDefault="7CE5E032" w:rsidP="005079B7">
      <w:pPr>
        <w:rPr>
          <w:rFonts w:eastAsiaTheme="minorEastAsia"/>
        </w:rPr>
      </w:pPr>
      <w:r w:rsidRPr="32B9BAF5">
        <w:rPr>
          <w:rFonts w:eastAsiaTheme="minorEastAsia"/>
        </w:rPr>
        <w:t>Bei diesem Code haben wir es so gemacht, dass wir zuerst durch die Berührung von dem Würfel und dem Cursor in der Mitte</w:t>
      </w:r>
      <w:r w:rsidR="4351D931" w:rsidRPr="32B9BAF5">
        <w:rPr>
          <w:rFonts w:eastAsiaTheme="minorEastAsia"/>
        </w:rPr>
        <w:t xml:space="preserve"> die Farbe auf Blau </w:t>
      </w:r>
      <w:proofErr w:type="gramStart"/>
      <w:r w:rsidR="4351D931" w:rsidRPr="32B9BAF5">
        <w:rPr>
          <w:rFonts w:eastAsiaTheme="minorEastAsia"/>
        </w:rPr>
        <w:t>ändert</w:t>
      </w:r>
      <w:proofErr w:type="gramEnd"/>
      <w:r w:rsidR="4351D931" w:rsidRPr="32B9BAF5">
        <w:rPr>
          <w:rFonts w:eastAsiaTheme="minorEastAsia"/>
        </w:rPr>
        <w:t>. Anschliessend kann man auf den Würfel draufklicken und er wird rot und grösser. Zum Schluss haben wir eingestellt, dass</w:t>
      </w:r>
      <w:r w:rsidR="6DAB6D4A" w:rsidRPr="32B9BAF5">
        <w:rPr>
          <w:rFonts w:eastAsiaTheme="minorEastAsia"/>
        </w:rPr>
        <w:t xml:space="preserve"> wenn der Klick ausgeführt wurde die Farbe immer noch rot bleibt. Eigentlich unterscheidet sich dieser </w:t>
      </w:r>
      <w:proofErr w:type="spellStart"/>
      <w:r w:rsidR="6DAB6D4A" w:rsidRPr="32B9BAF5">
        <w:rPr>
          <w:rFonts w:eastAsiaTheme="minorEastAsia"/>
        </w:rPr>
        <w:t>code</w:t>
      </w:r>
      <w:proofErr w:type="spellEnd"/>
      <w:r w:rsidR="6DAB6D4A" w:rsidRPr="32B9BAF5">
        <w:rPr>
          <w:rFonts w:eastAsiaTheme="minorEastAsia"/>
        </w:rPr>
        <w:t xml:space="preserve"> nicht gross vom </w:t>
      </w:r>
      <w:r w:rsidR="13177709" w:rsidRPr="32B9BAF5">
        <w:rPr>
          <w:rFonts w:eastAsiaTheme="minorEastAsia"/>
        </w:rPr>
        <w:t>ersten. Dieser funktioniert einfach nur, weil wir ganz unten im Code noch die beiden Tags &lt;a-</w:t>
      </w:r>
      <w:proofErr w:type="spellStart"/>
      <w:r w:rsidR="13177709" w:rsidRPr="32B9BAF5">
        <w:rPr>
          <w:rFonts w:eastAsiaTheme="minorEastAsia"/>
        </w:rPr>
        <w:t>camera</w:t>
      </w:r>
      <w:proofErr w:type="spellEnd"/>
      <w:r w:rsidR="13177709" w:rsidRPr="32B9BAF5">
        <w:rPr>
          <w:rFonts w:eastAsiaTheme="minorEastAsia"/>
        </w:rPr>
        <w:t xml:space="preserve">&gt; und &lt;a-cursor&gt; </w:t>
      </w:r>
      <w:r w:rsidR="6661AF15" w:rsidRPr="32B9BAF5">
        <w:rPr>
          <w:rFonts w:eastAsiaTheme="minorEastAsia"/>
        </w:rPr>
        <w:t>eingefügt haben. Dies sieht dann wie folgt aus:</w:t>
      </w:r>
    </w:p>
    <w:p w14:paraId="06BD16FF" w14:textId="08704A77" w:rsidR="005079B7" w:rsidRDefault="005079B7" w:rsidP="005079B7">
      <w:pPr>
        <w:pStyle w:val="Beschriftung"/>
        <w:keepNext/>
      </w:pPr>
      <w:bookmarkStart w:id="232" w:name="_Toc40877755"/>
      <w:r>
        <w:t xml:space="preserve">Tabelle </w:t>
      </w:r>
      <w:r w:rsidR="006C6C1D">
        <w:fldChar w:fldCharType="begin"/>
      </w:r>
      <w:r w:rsidR="006C6C1D">
        <w:instrText xml:space="preserve"> SEQ Tabelle \* ARABIC </w:instrText>
      </w:r>
      <w:r w:rsidR="006C6C1D">
        <w:fldChar w:fldCharType="separate"/>
      </w:r>
      <w:r w:rsidR="00304589">
        <w:rPr>
          <w:noProof/>
        </w:rPr>
        <w:t>62</w:t>
      </w:r>
      <w:r w:rsidR="006C6C1D">
        <w:rPr>
          <w:noProof/>
        </w:rPr>
        <w:fldChar w:fldCharType="end"/>
      </w:r>
      <w:r>
        <w:t>: Cursor einfügen</w:t>
      </w:r>
      <w:bookmarkEnd w:id="232"/>
    </w:p>
    <w:tbl>
      <w:tblPr>
        <w:tblStyle w:val="Tabellenraster"/>
        <w:tblW w:w="0" w:type="auto"/>
        <w:tblLook w:val="04A0" w:firstRow="1" w:lastRow="0" w:firstColumn="1" w:lastColumn="0" w:noHBand="0" w:noVBand="1"/>
      </w:tblPr>
      <w:tblGrid>
        <w:gridCol w:w="9062"/>
      </w:tblGrid>
      <w:tr w:rsidR="32B9BAF5" w14:paraId="0E06A2D7" w14:textId="77777777" w:rsidTr="00656B4A">
        <w:trPr>
          <w:tblHeader/>
        </w:trPr>
        <w:tc>
          <w:tcPr>
            <w:tcW w:w="9062" w:type="dxa"/>
            <w:shd w:val="clear" w:color="auto" w:fill="D9D9D9" w:themeFill="background1" w:themeFillShade="D9"/>
          </w:tcPr>
          <w:p w14:paraId="30221D53" w14:textId="77777777" w:rsidR="32B9BAF5" w:rsidRDefault="32B9BAF5" w:rsidP="32B9BAF5">
            <w:pPr>
              <w:rPr>
                <w:b/>
                <w:bCs/>
              </w:rPr>
            </w:pPr>
            <w:r w:rsidRPr="32B9BAF5">
              <w:rPr>
                <w:b/>
                <w:bCs/>
              </w:rPr>
              <w:t>Code</w:t>
            </w:r>
          </w:p>
        </w:tc>
      </w:tr>
      <w:tr w:rsidR="32B9BAF5" w14:paraId="0C3B555F" w14:textId="77777777" w:rsidTr="04841D49">
        <w:tc>
          <w:tcPr>
            <w:tcW w:w="9062" w:type="dxa"/>
          </w:tcPr>
          <w:p w14:paraId="743B43CB" w14:textId="1F9F8BCE" w:rsidR="7AE86F70" w:rsidRDefault="7AE86F70" w:rsidP="32B9BAF5">
            <w:pPr>
              <w:spacing w:line="259" w:lineRule="auto"/>
              <w:rPr>
                <w:rFonts w:ascii="Consolas" w:eastAsiaTheme="minorEastAsia" w:hAnsi="Consolas"/>
                <w:color w:val="000000" w:themeColor="text1"/>
                <w:lang w:val="fr-CH"/>
              </w:rPr>
            </w:pPr>
            <w:r w:rsidRPr="32B9BAF5">
              <w:rPr>
                <w:rFonts w:ascii="Consolas" w:eastAsiaTheme="minorEastAsia" w:hAnsi="Consolas"/>
                <w:color w:val="000000" w:themeColor="text1"/>
                <w:lang w:val="fr-CH"/>
              </w:rPr>
              <w:t>&lt;</w:t>
            </w:r>
            <w:proofErr w:type="gramStart"/>
            <w:r w:rsidRPr="32B9BAF5">
              <w:rPr>
                <w:rFonts w:ascii="Consolas" w:eastAsiaTheme="minorEastAsia" w:hAnsi="Consolas"/>
                <w:color w:val="000000" w:themeColor="text1"/>
                <w:lang w:val="fr-CH"/>
              </w:rPr>
              <w:t>a</w:t>
            </w:r>
            <w:proofErr w:type="gramEnd"/>
            <w:r w:rsidRPr="32B9BAF5">
              <w:rPr>
                <w:rFonts w:ascii="Consolas" w:eastAsiaTheme="minorEastAsia" w:hAnsi="Consolas"/>
                <w:color w:val="000000" w:themeColor="text1"/>
                <w:lang w:val="fr-CH"/>
              </w:rPr>
              <w:t>-</w:t>
            </w:r>
            <w:proofErr w:type="spellStart"/>
            <w:r w:rsidRPr="32B9BAF5">
              <w:rPr>
                <w:rFonts w:ascii="Consolas" w:eastAsiaTheme="minorEastAsia" w:hAnsi="Consolas"/>
                <w:color w:val="000000" w:themeColor="text1"/>
                <w:lang w:val="fr-CH"/>
              </w:rPr>
              <w:t>entity</w:t>
            </w:r>
            <w:proofErr w:type="spellEnd"/>
            <w:r w:rsidRPr="32B9BAF5">
              <w:rPr>
                <w:rFonts w:ascii="Consolas" w:eastAsiaTheme="minorEastAsia" w:hAnsi="Consolas"/>
                <w:color w:val="000000" w:themeColor="text1"/>
                <w:lang w:val="fr-CH"/>
              </w:rPr>
              <w:t xml:space="preserve"> camera&gt;&lt;/a-</w:t>
            </w:r>
            <w:proofErr w:type="spellStart"/>
            <w:r w:rsidRPr="32B9BAF5">
              <w:rPr>
                <w:rFonts w:ascii="Consolas" w:eastAsiaTheme="minorEastAsia" w:hAnsi="Consolas"/>
                <w:color w:val="000000" w:themeColor="text1"/>
                <w:lang w:val="fr-CH"/>
              </w:rPr>
              <w:t>entity</w:t>
            </w:r>
            <w:proofErr w:type="spellEnd"/>
            <w:r w:rsidRPr="32B9BAF5">
              <w:rPr>
                <w:rFonts w:ascii="Consolas" w:eastAsiaTheme="minorEastAsia" w:hAnsi="Consolas"/>
                <w:color w:val="000000" w:themeColor="text1"/>
                <w:lang w:val="fr-CH"/>
              </w:rPr>
              <w:t>&gt;</w:t>
            </w:r>
          </w:p>
          <w:p w14:paraId="624C2DE8" w14:textId="2F6B1D86" w:rsidR="7AE86F70" w:rsidRDefault="7AE86F70" w:rsidP="32B9BAF5">
            <w:pPr>
              <w:spacing w:line="259" w:lineRule="auto"/>
              <w:rPr>
                <w:rFonts w:ascii="Consolas" w:eastAsiaTheme="minorEastAsia" w:hAnsi="Consolas"/>
                <w:b/>
                <w:bCs/>
                <w:color w:val="000000" w:themeColor="text1"/>
                <w:lang w:val="fr-CH"/>
              </w:rPr>
            </w:pPr>
            <w:r w:rsidRPr="32B9BAF5">
              <w:rPr>
                <w:rFonts w:ascii="Consolas" w:eastAsiaTheme="minorEastAsia" w:hAnsi="Consolas"/>
                <w:b/>
                <w:bCs/>
                <w:color w:val="000000" w:themeColor="text1"/>
                <w:lang w:val="fr-CH"/>
              </w:rPr>
              <w:t>&lt;</w:t>
            </w:r>
            <w:proofErr w:type="gramStart"/>
            <w:r w:rsidRPr="32B9BAF5">
              <w:rPr>
                <w:rFonts w:ascii="Consolas" w:eastAsiaTheme="minorEastAsia" w:hAnsi="Consolas"/>
                <w:b/>
                <w:bCs/>
                <w:color w:val="000000" w:themeColor="text1"/>
                <w:lang w:val="fr-CH"/>
              </w:rPr>
              <w:t>a</w:t>
            </w:r>
            <w:proofErr w:type="gramEnd"/>
            <w:r w:rsidRPr="32B9BAF5">
              <w:rPr>
                <w:rFonts w:ascii="Consolas" w:eastAsiaTheme="minorEastAsia" w:hAnsi="Consolas"/>
                <w:b/>
                <w:bCs/>
                <w:color w:val="000000" w:themeColor="text1"/>
                <w:lang w:val="fr-CH"/>
              </w:rPr>
              <w:t>-camera&gt;&lt;a-</w:t>
            </w:r>
            <w:proofErr w:type="spellStart"/>
            <w:r w:rsidRPr="32B9BAF5">
              <w:rPr>
                <w:rFonts w:ascii="Consolas" w:eastAsiaTheme="minorEastAsia" w:hAnsi="Consolas"/>
                <w:b/>
                <w:bCs/>
                <w:color w:val="000000" w:themeColor="text1"/>
                <w:lang w:val="fr-CH"/>
              </w:rPr>
              <w:t>cursor</w:t>
            </w:r>
            <w:proofErr w:type="spellEnd"/>
            <w:r w:rsidRPr="32B9BAF5">
              <w:rPr>
                <w:rFonts w:ascii="Consolas" w:eastAsiaTheme="minorEastAsia" w:hAnsi="Consolas"/>
                <w:b/>
                <w:bCs/>
                <w:color w:val="000000" w:themeColor="text1"/>
                <w:lang w:val="fr-CH"/>
              </w:rPr>
              <w:t>&gt;&lt;/a-</w:t>
            </w:r>
            <w:proofErr w:type="spellStart"/>
            <w:r w:rsidRPr="32B9BAF5">
              <w:rPr>
                <w:rFonts w:ascii="Consolas" w:eastAsiaTheme="minorEastAsia" w:hAnsi="Consolas"/>
                <w:b/>
                <w:bCs/>
                <w:color w:val="000000" w:themeColor="text1"/>
                <w:lang w:val="fr-CH"/>
              </w:rPr>
              <w:t>cursor</w:t>
            </w:r>
            <w:proofErr w:type="spellEnd"/>
            <w:r w:rsidRPr="32B9BAF5">
              <w:rPr>
                <w:rFonts w:ascii="Consolas" w:eastAsiaTheme="minorEastAsia" w:hAnsi="Consolas"/>
                <w:b/>
                <w:bCs/>
                <w:color w:val="000000" w:themeColor="text1"/>
                <w:lang w:val="fr-CH"/>
              </w:rPr>
              <w:t>&gt;&lt;/a-camera&gt;</w:t>
            </w:r>
          </w:p>
          <w:p w14:paraId="4C182C8F" w14:textId="251958ED" w:rsidR="7AE86F70" w:rsidRDefault="7AE86F70" w:rsidP="04841D49">
            <w:pPr>
              <w:spacing w:line="259" w:lineRule="auto"/>
              <w:rPr>
                <w:rFonts w:ascii="Consolas" w:eastAsiaTheme="minorEastAsia" w:hAnsi="Consolas"/>
                <w:color w:val="000000" w:themeColor="text1"/>
                <w:lang w:val="fr-CH"/>
              </w:rPr>
            </w:pPr>
            <w:r w:rsidRPr="04841D49">
              <w:rPr>
                <w:rFonts w:ascii="Consolas" w:eastAsiaTheme="minorEastAsia" w:hAnsi="Consolas"/>
                <w:color w:val="000000" w:themeColor="text1"/>
                <w:lang w:val="fr-CH"/>
              </w:rPr>
              <w:t>&lt;/a-</w:t>
            </w:r>
            <w:proofErr w:type="spellStart"/>
            <w:r w:rsidRPr="04841D49">
              <w:rPr>
                <w:rFonts w:ascii="Consolas" w:eastAsiaTheme="minorEastAsia" w:hAnsi="Consolas"/>
                <w:color w:val="000000" w:themeColor="text1"/>
                <w:lang w:val="fr-CH"/>
              </w:rPr>
              <w:t>scene</w:t>
            </w:r>
            <w:proofErr w:type="spellEnd"/>
            <w:r w:rsidRPr="04841D49">
              <w:rPr>
                <w:rFonts w:ascii="Consolas" w:eastAsiaTheme="minorEastAsia" w:hAnsi="Consolas"/>
                <w:color w:val="000000" w:themeColor="text1"/>
                <w:lang w:val="fr-CH"/>
              </w:rPr>
              <w:t>&gt;</w:t>
            </w:r>
          </w:p>
          <w:p w14:paraId="3333327B" w14:textId="0401F697" w:rsidR="7AE86F70" w:rsidRDefault="7AE86F70" w:rsidP="04841D49">
            <w:pPr>
              <w:spacing w:line="259" w:lineRule="auto"/>
              <w:rPr>
                <w:rFonts w:ascii="Consolas" w:eastAsiaTheme="minorEastAsia" w:hAnsi="Consolas"/>
                <w:color w:val="000000" w:themeColor="text1"/>
                <w:lang w:val="fr-CH"/>
              </w:rPr>
            </w:pPr>
          </w:p>
        </w:tc>
      </w:tr>
    </w:tbl>
    <w:p w14:paraId="7E3B06DF" w14:textId="28876F43" w:rsidR="7AE86F70" w:rsidRDefault="7AE86F70" w:rsidP="32B9BAF5">
      <w:pPr>
        <w:rPr>
          <w:rFonts w:eastAsiaTheme="minorEastAsia"/>
        </w:rPr>
      </w:pPr>
      <w:r w:rsidRPr="32B9BAF5">
        <w:rPr>
          <w:rFonts w:eastAsiaTheme="minorEastAsia"/>
        </w:rPr>
        <w:t>Dieser Code fügt nur einen Kreis in der Mitte des Screens ein, mit dem man dann die Interaktionen</w:t>
      </w:r>
      <w:r w:rsidR="00DE08DF">
        <w:rPr>
          <w:rFonts w:eastAsiaTheme="minorEastAsia"/>
        </w:rPr>
        <w:fldChar w:fldCharType="begin"/>
      </w:r>
      <w:r w:rsidR="00DE08DF">
        <w:instrText xml:space="preserve"> XE "</w:instrText>
      </w:r>
      <w:r w:rsidR="00DE08DF" w:rsidRPr="00A77B34">
        <w:instrText>Interaktionen</w:instrText>
      </w:r>
      <w:r w:rsidR="00DE08DF">
        <w:instrText xml:space="preserve">" </w:instrText>
      </w:r>
      <w:r w:rsidR="00DE08DF">
        <w:rPr>
          <w:rFonts w:eastAsiaTheme="minorEastAsia"/>
        </w:rPr>
        <w:fldChar w:fldCharType="end"/>
      </w:r>
      <w:r w:rsidRPr="32B9BAF5">
        <w:rPr>
          <w:rFonts w:eastAsiaTheme="minorEastAsia"/>
        </w:rPr>
        <w:t xml:space="preserve"> machen kann.</w:t>
      </w:r>
    </w:p>
    <w:p w14:paraId="5AE5842D" w14:textId="1098611C" w:rsidR="00444AAD" w:rsidRPr="005079B7" w:rsidRDefault="5451E33F" w:rsidP="005079B7">
      <w:pPr>
        <w:rPr>
          <w:rFonts w:eastAsiaTheme="minorEastAsia"/>
        </w:rPr>
      </w:pPr>
      <w:r w:rsidRPr="32B9BAF5">
        <w:rPr>
          <w:rFonts w:eastAsiaTheme="minorEastAsia"/>
        </w:rPr>
        <w:t xml:space="preserve">Wir dachten zuerst, dass es gelinge würde. Dem war aber nicht so. Jedes </w:t>
      </w:r>
      <w:r w:rsidR="0D2A8B95" w:rsidRPr="32B9BAF5">
        <w:rPr>
          <w:rFonts w:eastAsiaTheme="minorEastAsia"/>
        </w:rPr>
        <w:t>M</w:t>
      </w:r>
      <w:r w:rsidRPr="32B9BAF5">
        <w:rPr>
          <w:rFonts w:eastAsiaTheme="minorEastAsia"/>
        </w:rPr>
        <w:t>al, wenn wir auf die Box geklickt haben, hat die Seite neu geladen. Darum probierten wir auch verschieden</w:t>
      </w:r>
      <w:r w:rsidR="00347F8A">
        <w:rPr>
          <w:rFonts w:eastAsiaTheme="minorEastAsia"/>
        </w:rPr>
        <w:t>e</w:t>
      </w:r>
      <w:r w:rsidRPr="32B9BAF5">
        <w:rPr>
          <w:rFonts w:eastAsiaTheme="minorEastAsia"/>
        </w:rPr>
        <w:t xml:space="preserve"> Pfade. </w:t>
      </w:r>
      <w:r w:rsidR="70A723E0" w:rsidRPr="32B9BAF5">
        <w:rPr>
          <w:rFonts w:eastAsiaTheme="minorEastAsia"/>
        </w:rPr>
        <w:t>Auch Absolute, sowie relative Pfade haben nicht geklappt. Schlussendlich haben wir auf derselben Seite noch einen ähnlichen Code gesehen der auch funktionieren könnte. So sah der Code aus:</w:t>
      </w:r>
    </w:p>
    <w:p w14:paraId="38FF89FF" w14:textId="47F193DF" w:rsidR="005079B7" w:rsidRDefault="005079B7" w:rsidP="005079B7">
      <w:pPr>
        <w:pStyle w:val="Beschriftung"/>
        <w:keepNext/>
      </w:pPr>
      <w:bookmarkStart w:id="233" w:name="_Toc40877756"/>
      <w:r>
        <w:t xml:space="preserve">Tabelle </w:t>
      </w:r>
      <w:r w:rsidR="006C6C1D">
        <w:fldChar w:fldCharType="begin"/>
      </w:r>
      <w:r w:rsidR="006C6C1D">
        <w:instrText xml:space="preserve"> SEQ Tabelle \* ARABIC </w:instrText>
      </w:r>
      <w:r w:rsidR="006C6C1D">
        <w:fldChar w:fldCharType="separate"/>
      </w:r>
      <w:r w:rsidR="00304589">
        <w:rPr>
          <w:noProof/>
        </w:rPr>
        <w:t>63</w:t>
      </w:r>
      <w:r w:rsidR="006C6C1D">
        <w:rPr>
          <w:noProof/>
        </w:rPr>
        <w:fldChar w:fldCharType="end"/>
      </w:r>
      <w:r>
        <w:t>: Interaktion auf andere Webseite</w:t>
      </w:r>
      <w:bookmarkEnd w:id="233"/>
    </w:p>
    <w:tbl>
      <w:tblPr>
        <w:tblStyle w:val="Tabellenraster"/>
        <w:tblW w:w="0" w:type="auto"/>
        <w:tblLook w:val="04A0" w:firstRow="1" w:lastRow="0" w:firstColumn="1" w:lastColumn="0" w:noHBand="0" w:noVBand="1"/>
      </w:tblPr>
      <w:tblGrid>
        <w:gridCol w:w="9062"/>
      </w:tblGrid>
      <w:tr w:rsidR="32B9BAF5" w14:paraId="0CDBA463" w14:textId="77777777" w:rsidTr="00255772">
        <w:trPr>
          <w:tblHeader/>
        </w:trPr>
        <w:tc>
          <w:tcPr>
            <w:tcW w:w="9062" w:type="dxa"/>
            <w:shd w:val="clear" w:color="auto" w:fill="D9D9D9" w:themeFill="background1" w:themeFillShade="D9"/>
          </w:tcPr>
          <w:p w14:paraId="7EFFF790" w14:textId="77777777" w:rsidR="32B9BAF5" w:rsidRDefault="32B9BAF5" w:rsidP="32B9BAF5">
            <w:pPr>
              <w:rPr>
                <w:b/>
                <w:bCs/>
              </w:rPr>
            </w:pPr>
            <w:r w:rsidRPr="32B9BAF5">
              <w:rPr>
                <w:b/>
                <w:bCs/>
              </w:rPr>
              <w:t>Code</w:t>
            </w:r>
          </w:p>
        </w:tc>
      </w:tr>
      <w:tr w:rsidR="32B9BAF5" w:rsidRPr="005079B7" w14:paraId="7ED40295" w14:textId="77777777" w:rsidTr="04841D49">
        <w:tc>
          <w:tcPr>
            <w:tcW w:w="9062" w:type="dxa"/>
          </w:tcPr>
          <w:p w14:paraId="09E2FDC7" w14:textId="2954A756" w:rsidR="7578B3C8" w:rsidRDefault="7578B3C8" w:rsidP="32B9BAF5">
            <w:r w:rsidRPr="00564F73">
              <w:rPr>
                <w:rFonts w:ascii="Consolas" w:eastAsia="Consolas" w:hAnsi="Consolas" w:cs="Consolas"/>
              </w:rPr>
              <w:t xml:space="preserve">&lt;a-marker </w:t>
            </w:r>
            <w:proofErr w:type="spellStart"/>
            <w:r w:rsidRPr="00564F73">
              <w:rPr>
                <w:rFonts w:ascii="Consolas" w:eastAsia="Consolas" w:hAnsi="Consolas" w:cs="Consolas"/>
              </w:rPr>
              <w:t>preset</w:t>
            </w:r>
            <w:proofErr w:type="spellEnd"/>
            <w:r w:rsidRPr="00564F73">
              <w:rPr>
                <w:rFonts w:ascii="Consolas" w:eastAsia="Consolas" w:hAnsi="Consolas" w:cs="Consolas"/>
              </w:rPr>
              <w:t>="</w:t>
            </w:r>
            <w:proofErr w:type="spellStart"/>
            <w:r w:rsidRPr="00564F73">
              <w:rPr>
                <w:rFonts w:ascii="Consolas" w:eastAsia="Consolas" w:hAnsi="Consolas" w:cs="Consolas"/>
              </w:rPr>
              <w:t>custom</w:t>
            </w:r>
            <w:proofErr w:type="spellEnd"/>
            <w:r w:rsidRPr="00564F73">
              <w:rPr>
                <w:rFonts w:ascii="Consolas" w:eastAsia="Consolas" w:hAnsi="Consolas" w:cs="Consolas"/>
              </w:rPr>
              <w:t>" type="</w:t>
            </w:r>
            <w:proofErr w:type="spellStart"/>
            <w:r w:rsidRPr="00564F73">
              <w:rPr>
                <w:rFonts w:ascii="Consolas" w:eastAsia="Consolas" w:hAnsi="Consolas" w:cs="Consolas"/>
              </w:rPr>
              <w:t>pattern</w:t>
            </w:r>
            <w:proofErr w:type="spellEnd"/>
            <w:r w:rsidRPr="00564F73">
              <w:rPr>
                <w:rFonts w:ascii="Consolas" w:eastAsia="Consolas" w:hAnsi="Consolas" w:cs="Consolas"/>
              </w:rPr>
              <w:t xml:space="preserve">" </w:t>
            </w:r>
            <w:proofErr w:type="spellStart"/>
            <w:r w:rsidRPr="00564F73">
              <w:rPr>
                <w:rFonts w:ascii="Consolas" w:eastAsia="Consolas" w:hAnsi="Consolas" w:cs="Consolas"/>
              </w:rPr>
              <w:t>url</w:t>
            </w:r>
            <w:proofErr w:type="spellEnd"/>
            <w:r w:rsidRPr="00564F73">
              <w:rPr>
                <w:rFonts w:ascii="Consolas" w:eastAsia="Consolas" w:hAnsi="Consolas" w:cs="Consolas"/>
              </w:rPr>
              <w:t>="</w:t>
            </w:r>
            <w:proofErr w:type="spellStart"/>
            <w:r w:rsidRPr="00564F73">
              <w:rPr>
                <w:rFonts w:ascii="Consolas" w:eastAsia="Consolas" w:hAnsi="Consolas" w:cs="Consolas"/>
              </w:rPr>
              <w:t>pattern</w:t>
            </w:r>
            <w:proofErr w:type="spellEnd"/>
            <w:r w:rsidRPr="00564F73">
              <w:rPr>
                <w:rFonts w:ascii="Consolas" w:eastAsia="Consolas" w:hAnsi="Consolas" w:cs="Consolas"/>
              </w:rPr>
              <w:t>/neue_marker_812/</w:t>
            </w:r>
            <w:proofErr w:type="spellStart"/>
            <w:r w:rsidRPr="00564F73">
              <w:rPr>
                <w:rFonts w:ascii="Consolas" w:eastAsia="Consolas" w:hAnsi="Consolas" w:cs="Consolas"/>
              </w:rPr>
              <w:t>pattern-start.patt</w:t>
            </w:r>
            <w:proofErr w:type="spellEnd"/>
            <w:r w:rsidRPr="00564F73">
              <w:rPr>
                <w:rFonts w:ascii="Consolas" w:eastAsia="Consolas" w:hAnsi="Consolas" w:cs="Consolas"/>
              </w:rPr>
              <w:t>"&gt;</w:t>
            </w:r>
          </w:p>
          <w:p w14:paraId="36A90C0E" w14:textId="70320A1F" w:rsidR="7578B3C8" w:rsidRPr="00444AAD" w:rsidRDefault="7578B3C8" w:rsidP="32B9BAF5">
            <w:pPr>
              <w:rPr>
                <w:b/>
                <w:lang w:val="fr-CH"/>
              </w:rPr>
            </w:pPr>
            <w:r w:rsidRPr="00444AAD">
              <w:rPr>
                <w:rFonts w:ascii="Consolas" w:eastAsia="Consolas" w:hAnsi="Consolas" w:cs="Consolas"/>
                <w:b/>
                <w:lang w:val="fr-CH"/>
              </w:rPr>
              <w:t>&lt;</w:t>
            </w:r>
            <w:proofErr w:type="gramStart"/>
            <w:r w:rsidRPr="00444AAD">
              <w:rPr>
                <w:rFonts w:ascii="Consolas" w:eastAsia="Consolas" w:hAnsi="Consolas" w:cs="Consolas"/>
                <w:b/>
                <w:lang w:val="fr-CH"/>
              </w:rPr>
              <w:t>a</w:t>
            </w:r>
            <w:proofErr w:type="gramEnd"/>
            <w:r w:rsidRPr="00444AAD">
              <w:rPr>
                <w:rFonts w:ascii="Consolas" w:eastAsia="Consolas" w:hAnsi="Consolas" w:cs="Consolas"/>
                <w:b/>
                <w:lang w:val="fr-CH"/>
              </w:rPr>
              <w:t>-</w:t>
            </w:r>
            <w:proofErr w:type="spellStart"/>
            <w:r w:rsidRPr="00444AAD">
              <w:rPr>
                <w:rFonts w:ascii="Consolas" w:eastAsia="Consolas" w:hAnsi="Consolas" w:cs="Consolas"/>
                <w:b/>
                <w:lang w:val="fr-CH"/>
              </w:rPr>
              <w:t>entity</w:t>
            </w:r>
            <w:proofErr w:type="spellEnd"/>
            <w:r w:rsidRPr="00444AAD">
              <w:rPr>
                <w:rFonts w:ascii="Consolas" w:eastAsia="Consolas" w:hAnsi="Consolas" w:cs="Consolas"/>
                <w:b/>
                <w:lang w:val="fr-CH"/>
              </w:rPr>
              <w:t xml:space="preserve"> position="0 0 0" </w:t>
            </w:r>
            <w:r w:rsidRPr="00444AAD">
              <w:rPr>
                <w:rFonts w:ascii="Consolas" w:eastAsia="Consolas" w:hAnsi="Consolas" w:cs="Consolas"/>
                <w:b/>
                <w:bCs/>
                <w:lang w:val="fr-CH"/>
              </w:rPr>
              <w:t xml:space="preserve">onClick="location.href='https://www.wibilea.ch/lehrberufe/polymechaniker/'" </w:t>
            </w:r>
            <w:proofErr w:type="spellStart"/>
            <w:r w:rsidRPr="00444AAD">
              <w:rPr>
                <w:rFonts w:ascii="Consolas" w:eastAsia="Consolas" w:hAnsi="Consolas" w:cs="Consolas"/>
                <w:b/>
                <w:bCs/>
                <w:lang w:val="fr-CH"/>
              </w:rPr>
              <w:t>geometry</w:t>
            </w:r>
            <w:proofErr w:type="spellEnd"/>
            <w:r w:rsidRPr="00444AAD">
              <w:rPr>
                <w:rFonts w:ascii="Consolas" w:eastAsia="Consolas" w:hAnsi="Consolas" w:cs="Consolas"/>
                <w:b/>
                <w:bCs/>
                <w:lang w:val="fr-CH"/>
              </w:rPr>
              <w:t xml:space="preserve">="primitive: box" </w:t>
            </w:r>
            <w:proofErr w:type="spellStart"/>
            <w:r w:rsidRPr="00444AAD">
              <w:rPr>
                <w:rFonts w:ascii="Consolas" w:eastAsia="Consolas" w:hAnsi="Consolas" w:cs="Consolas"/>
                <w:b/>
                <w:bCs/>
                <w:lang w:val="fr-CH"/>
              </w:rPr>
              <w:t>material</w:t>
            </w:r>
            <w:proofErr w:type="spellEnd"/>
            <w:r w:rsidRPr="00444AAD">
              <w:rPr>
                <w:rFonts w:ascii="Consolas" w:eastAsia="Consolas" w:hAnsi="Consolas" w:cs="Consolas"/>
                <w:b/>
                <w:bCs/>
                <w:lang w:val="fr-CH"/>
              </w:rPr>
              <w:t>="</w:t>
            </w:r>
            <w:proofErr w:type="spellStart"/>
            <w:r w:rsidRPr="00444AAD">
              <w:rPr>
                <w:rFonts w:ascii="Consolas" w:eastAsia="Consolas" w:hAnsi="Consolas" w:cs="Consolas"/>
                <w:b/>
                <w:bCs/>
                <w:lang w:val="fr-CH"/>
              </w:rPr>
              <w:t>src</w:t>
            </w:r>
            <w:proofErr w:type="spellEnd"/>
            <w:r w:rsidRPr="00444AAD">
              <w:rPr>
                <w:rFonts w:ascii="Consolas" w:eastAsia="Consolas" w:hAnsi="Consolas" w:cs="Consolas"/>
                <w:b/>
                <w:bCs/>
                <w:lang w:val="fr-CH"/>
              </w:rPr>
              <w:t xml:space="preserve">: </w:t>
            </w:r>
            <w:proofErr w:type="spellStart"/>
            <w:r w:rsidRPr="00444AAD">
              <w:rPr>
                <w:rFonts w:ascii="Consolas" w:eastAsia="Consolas" w:hAnsi="Consolas" w:cs="Consolas"/>
                <w:b/>
                <w:bCs/>
                <w:lang w:val="fr-CH"/>
              </w:rPr>
              <w:t>img</w:t>
            </w:r>
            <w:proofErr w:type="spellEnd"/>
            <w:r w:rsidRPr="00444AAD">
              <w:rPr>
                <w:rFonts w:ascii="Consolas" w:eastAsia="Consolas" w:hAnsi="Consolas" w:cs="Consolas"/>
                <w:b/>
                <w:bCs/>
                <w:lang w:val="fr-CH"/>
              </w:rPr>
              <w:t>/poly.PNG"</w:t>
            </w:r>
            <w:r w:rsidRPr="00444AAD">
              <w:rPr>
                <w:rFonts w:ascii="Consolas" w:eastAsia="Consolas" w:hAnsi="Consolas" w:cs="Consolas"/>
                <w:b/>
                <w:lang w:val="fr-CH"/>
              </w:rPr>
              <w:t>&gt;&lt;/a-</w:t>
            </w:r>
            <w:proofErr w:type="spellStart"/>
            <w:r w:rsidRPr="00444AAD">
              <w:rPr>
                <w:rFonts w:ascii="Consolas" w:eastAsia="Consolas" w:hAnsi="Consolas" w:cs="Consolas"/>
                <w:b/>
                <w:lang w:val="fr-CH"/>
              </w:rPr>
              <w:t>entity</w:t>
            </w:r>
            <w:proofErr w:type="spellEnd"/>
            <w:r w:rsidRPr="00444AAD">
              <w:rPr>
                <w:rFonts w:ascii="Consolas" w:eastAsia="Consolas" w:hAnsi="Consolas" w:cs="Consolas"/>
                <w:b/>
                <w:lang w:val="fr-CH"/>
              </w:rPr>
              <w:t>&gt;</w:t>
            </w:r>
          </w:p>
          <w:p w14:paraId="3D3215AD" w14:textId="4932B965" w:rsidR="7578B3C8" w:rsidRPr="00255772" w:rsidRDefault="7578B3C8" w:rsidP="32B9BAF5">
            <w:pPr>
              <w:rPr>
                <w:lang w:val="fr-CH"/>
              </w:rPr>
            </w:pPr>
            <w:r w:rsidRPr="00255772">
              <w:rPr>
                <w:rFonts w:ascii="Consolas" w:eastAsia="Consolas" w:hAnsi="Consolas" w:cs="Consolas"/>
                <w:lang w:val="fr-CH"/>
              </w:rPr>
              <w:t>&lt;/a-marker&gt;</w:t>
            </w:r>
          </w:p>
          <w:p w14:paraId="7474D6EF" w14:textId="27F0AE65" w:rsidR="7578B3C8" w:rsidRPr="00564F73" w:rsidRDefault="7578B3C8" w:rsidP="32B9BAF5">
            <w:pPr>
              <w:rPr>
                <w:lang w:val="fr-CH"/>
              </w:rPr>
            </w:pPr>
            <w:r w:rsidRPr="32B9BAF5">
              <w:rPr>
                <w:rFonts w:ascii="Consolas" w:eastAsia="Consolas" w:hAnsi="Consolas" w:cs="Consolas"/>
                <w:lang w:val="fr-CH"/>
              </w:rPr>
              <w:t>&lt;</w:t>
            </w:r>
            <w:proofErr w:type="gramStart"/>
            <w:r w:rsidRPr="32B9BAF5">
              <w:rPr>
                <w:rFonts w:ascii="Consolas" w:eastAsia="Consolas" w:hAnsi="Consolas" w:cs="Consolas"/>
                <w:lang w:val="fr-CH"/>
              </w:rPr>
              <w:t>a</w:t>
            </w:r>
            <w:proofErr w:type="gramEnd"/>
            <w:r w:rsidRPr="32B9BAF5">
              <w:rPr>
                <w:rFonts w:ascii="Consolas" w:eastAsia="Consolas" w:hAnsi="Consolas" w:cs="Consolas"/>
                <w:lang w:val="fr-CH"/>
              </w:rPr>
              <w:t>-</w:t>
            </w:r>
            <w:proofErr w:type="spellStart"/>
            <w:r w:rsidRPr="32B9BAF5">
              <w:rPr>
                <w:rFonts w:ascii="Consolas" w:eastAsia="Consolas" w:hAnsi="Consolas" w:cs="Consolas"/>
                <w:lang w:val="fr-CH"/>
              </w:rPr>
              <w:t>entity</w:t>
            </w:r>
            <w:proofErr w:type="spellEnd"/>
            <w:r w:rsidRPr="32B9BAF5">
              <w:rPr>
                <w:rFonts w:ascii="Consolas" w:eastAsia="Consolas" w:hAnsi="Consolas" w:cs="Consolas"/>
                <w:lang w:val="fr-CH"/>
              </w:rPr>
              <w:t xml:space="preserve"> camera&gt;&lt;/a-</w:t>
            </w:r>
            <w:proofErr w:type="spellStart"/>
            <w:r w:rsidRPr="32B9BAF5">
              <w:rPr>
                <w:rFonts w:ascii="Consolas" w:eastAsia="Consolas" w:hAnsi="Consolas" w:cs="Consolas"/>
                <w:lang w:val="fr-CH"/>
              </w:rPr>
              <w:t>entity</w:t>
            </w:r>
            <w:proofErr w:type="spellEnd"/>
            <w:r w:rsidRPr="32B9BAF5">
              <w:rPr>
                <w:rFonts w:ascii="Consolas" w:eastAsia="Consolas" w:hAnsi="Consolas" w:cs="Consolas"/>
                <w:lang w:val="fr-CH"/>
              </w:rPr>
              <w:t>&gt;</w:t>
            </w:r>
          </w:p>
          <w:p w14:paraId="7561DC7D" w14:textId="15F3FC19" w:rsidR="7578B3C8" w:rsidRPr="00564F73" w:rsidRDefault="7578B3C8" w:rsidP="32B9BAF5">
            <w:pPr>
              <w:rPr>
                <w:lang w:val="fr-CH"/>
              </w:rPr>
            </w:pPr>
            <w:r w:rsidRPr="32B9BAF5">
              <w:rPr>
                <w:rFonts w:ascii="Consolas" w:eastAsia="Consolas" w:hAnsi="Consolas" w:cs="Consolas"/>
                <w:lang w:val="fr-CH"/>
              </w:rPr>
              <w:t>&lt;</w:t>
            </w:r>
            <w:proofErr w:type="gramStart"/>
            <w:r w:rsidRPr="32B9BAF5">
              <w:rPr>
                <w:rFonts w:ascii="Consolas" w:eastAsia="Consolas" w:hAnsi="Consolas" w:cs="Consolas"/>
                <w:lang w:val="fr-CH"/>
              </w:rPr>
              <w:t>a</w:t>
            </w:r>
            <w:proofErr w:type="gramEnd"/>
            <w:r w:rsidRPr="32B9BAF5">
              <w:rPr>
                <w:rFonts w:ascii="Consolas" w:eastAsia="Consolas" w:hAnsi="Consolas" w:cs="Consolas"/>
                <w:lang w:val="fr-CH"/>
              </w:rPr>
              <w:t>-camera&gt;&lt;a-</w:t>
            </w:r>
            <w:proofErr w:type="spellStart"/>
            <w:r w:rsidRPr="32B9BAF5">
              <w:rPr>
                <w:rFonts w:ascii="Consolas" w:eastAsia="Consolas" w:hAnsi="Consolas" w:cs="Consolas"/>
                <w:lang w:val="fr-CH"/>
              </w:rPr>
              <w:t>cursor</w:t>
            </w:r>
            <w:proofErr w:type="spellEnd"/>
            <w:r w:rsidRPr="32B9BAF5">
              <w:rPr>
                <w:rFonts w:ascii="Consolas" w:eastAsia="Consolas" w:hAnsi="Consolas" w:cs="Consolas"/>
                <w:lang w:val="fr-CH"/>
              </w:rPr>
              <w:t>&gt;&lt;/a-</w:t>
            </w:r>
            <w:proofErr w:type="spellStart"/>
            <w:r w:rsidRPr="32B9BAF5">
              <w:rPr>
                <w:rFonts w:ascii="Consolas" w:eastAsia="Consolas" w:hAnsi="Consolas" w:cs="Consolas"/>
                <w:lang w:val="fr-CH"/>
              </w:rPr>
              <w:t>cursor</w:t>
            </w:r>
            <w:proofErr w:type="spellEnd"/>
            <w:r w:rsidRPr="32B9BAF5">
              <w:rPr>
                <w:rFonts w:ascii="Consolas" w:eastAsia="Consolas" w:hAnsi="Consolas" w:cs="Consolas"/>
                <w:lang w:val="fr-CH"/>
              </w:rPr>
              <w:t>&gt;&lt;/a-camera&gt;</w:t>
            </w:r>
          </w:p>
          <w:p w14:paraId="2B850A24" w14:textId="6C11C09C" w:rsidR="7578B3C8" w:rsidRPr="005079B7" w:rsidRDefault="06FFBB95" w:rsidP="32B9BAF5">
            <w:pPr>
              <w:rPr>
                <w:lang w:val="fr-CH"/>
              </w:rPr>
            </w:pPr>
            <w:r w:rsidRPr="04841D49">
              <w:rPr>
                <w:rFonts w:ascii="Consolas" w:eastAsia="Consolas" w:hAnsi="Consolas" w:cs="Consolas"/>
                <w:lang w:val="fr-CH"/>
              </w:rPr>
              <w:t>&lt;/a-</w:t>
            </w:r>
            <w:proofErr w:type="spellStart"/>
            <w:r w:rsidRPr="04841D49">
              <w:rPr>
                <w:rFonts w:ascii="Consolas" w:eastAsia="Consolas" w:hAnsi="Consolas" w:cs="Consolas"/>
                <w:lang w:val="fr-CH"/>
              </w:rPr>
              <w:t>scene</w:t>
            </w:r>
            <w:proofErr w:type="spellEnd"/>
            <w:r w:rsidRPr="04841D49">
              <w:rPr>
                <w:rFonts w:ascii="Consolas" w:eastAsia="Consolas" w:hAnsi="Consolas" w:cs="Consolas"/>
                <w:lang w:val="fr-CH"/>
              </w:rPr>
              <w:t>&gt;</w:t>
            </w:r>
          </w:p>
          <w:p w14:paraId="3F7373B6" w14:textId="528F2B62" w:rsidR="7578B3C8" w:rsidRDefault="7578B3C8" w:rsidP="04841D49">
            <w:pPr>
              <w:rPr>
                <w:rFonts w:ascii="Consolas" w:eastAsia="Consolas" w:hAnsi="Consolas" w:cs="Consolas"/>
                <w:lang w:val="fr-CH"/>
              </w:rPr>
            </w:pPr>
          </w:p>
        </w:tc>
      </w:tr>
    </w:tbl>
    <w:p w14:paraId="3D2A4D37" w14:textId="760214FE" w:rsidR="00444AAD" w:rsidRPr="005079B7" w:rsidRDefault="6471B397" w:rsidP="005079B7">
      <w:pPr>
        <w:rPr>
          <w:rFonts w:eastAsiaTheme="minorEastAsia"/>
        </w:rPr>
      </w:pPr>
      <w:r w:rsidRPr="32B9BAF5">
        <w:rPr>
          <w:rFonts w:eastAsiaTheme="minorEastAsia"/>
        </w:rPr>
        <w:t>Bei diesem Code haben wir nun mit &lt;a-</w:t>
      </w:r>
      <w:proofErr w:type="spellStart"/>
      <w:r w:rsidRPr="32B9BAF5">
        <w:rPr>
          <w:rFonts w:eastAsiaTheme="minorEastAsia"/>
        </w:rPr>
        <w:t>entity</w:t>
      </w:r>
      <w:proofErr w:type="spellEnd"/>
      <w:r w:rsidRPr="32B9BAF5">
        <w:rPr>
          <w:rFonts w:eastAsiaTheme="minorEastAsia"/>
        </w:rPr>
        <w:t xml:space="preserve">&gt; einen Würfel gemacht der auf allen 6 Flächen ein Bild zeigt. </w:t>
      </w:r>
      <w:r w:rsidR="7EE2B031" w:rsidRPr="32B9BAF5">
        <w:rPr>
          <w:rFonts w:eastAsiaTheme="minorEastAsia"/>
        </w:rPr>
        <w:t>Nun konnten wir den Würfel auf den Cursor platzieren und danach auf den Würfel klicken. Anschliessend wurde man auf eine andere Seite geleitet. Dies hat super funktioniert</w:t>
      </w:r>
      <w:r w:rsidR="1E2079F5" w:rsidRPr="32B9BAF5">
        <w:rPr>
          <w:rFonts w:eastAsiaTheme="minorEastAsia"/>
        </w:rPr>
        <w:t>. Am Anfang hatten wir jedoch Schwierigkeiten mit dem Handy, weil wir den Würfel nicht sahen. Man kann nun natürlich nicht nur mit einem Würfel arbeiten, sondern auch mit 3D-O</w:t>
      </w:r>
      <w:r w:rsidR="556EF5E0" w:rsidRPr="32B9BAF5">
        <w:rPr>
          <w:rFonts w:eastAsiaTheme="minorEastAsia"/>
        </w:rPr>
        <w:t>bjekten, sowie mit auftauchendem Text.</w:t>
      </w:r>
      <w:r w:rsidR="2687B1DA" w:rsidRPr="32B9BAF5">
        <w:rPr>
          <w:rFonts w:eastAsiaTheme="minorEastAsia"/>
        </w:rPr>
        <w:t xml:space="preserve"> Der Code könnte zum Schluss so aussehen:</w:t>
      </w:r>
    </w:p>
    <w:p w14:paraId="7FB59AD6" w14:textId="7666B207" w:rsidR="005079B7" w:rsidRDefault="005079B7" w:rsidP="005079B7">
      <w:pPr>
        <w:pStyle w:val="Beschriftung"/>
        <w:keepNext/>
      </w:pPr>
      <w:bookmarkStart w:id="234" w:name="_Toc40877757"/>
      <w:r>
        <w:t xml:space="preserve">Tabelle </w:t>
      </w:r>
      <w:r w:rsidR="006C6C1D">
        <w:fldChar w:fldCharType="begin"/>
      </w:r>
      <w:r w:rsidR="006C6C1D">
        <w:instrText xml:space="preserve"> SEQ Tabelle \* ARABIC </w:instrText>
      </w:r>
      <w:r w:rsidR="006C6C1D">
        <w:fldChar w:fldCharType="separate"/>
      </w:r>
      <w:r w:rsidR="00304589">
        <w:rPr>
          <w:noProof/>
        </w:rPr>
        <w:t>64</w:t>
      </w:r>
      <w:r w:rsidR="006C6C1D">
        <w:rPr>
          <w:noProof/>
        </w:rPr>
        <w:fldChar w:fldCharType="end"/>
      </w:r>
      <w:r>
        <w:t>: Interaktion auf andere Webseite mit Text</w:t>
      </w:r>
      <w:bookmarkEnd w:id="234"/>
    </w:p>
    <w:tbl>
      <w:tblPr>
        <w:tblStyle w:val="Tabellenraster"/>
        <w:tblW w:w="0" w:type="auto"/>
        <w:tblLook w:val="04A0" w:firstRow="1" w:lastRow="0" w:firstColumn="1" w:lastColumn="0" w:noHBand="0" w:noVBand="1"/>
      </w:tblPr>
      <w:tblGrid>
        <w:gridCol w:w="9062"/>
      </w:tblGrid>
      <w:tr w:rsidR="32B9BAF5" w14:paraId="7F1CEF5F" w14:textId="77777777" w:rsidTr="00255772">
        <w:trPr>
          <w:tblHeader/>
        </w:trPr>
        <w:tc>
          <w:tcPr>
            <w:tcW w:w="9062" w:type="dxa"/>
            <w:shd w:val="clear" w:color="auto" w:fill="D9D9D9" w:themeFill="background1" w:themeFillShade="D9"/>
          </w:tcPr>
          <w:p w14:paraId="42367BA2" w14:textId="77777777" w:rsidR="32B9BAF5" w:rsidRDefault="713C8326" w:rsidP="04841D49">
            <w:pPr>
              <w:spacing w:line="259" w:lineRule="auto"/>
              <w:rPr>
                <w:b/>
                <w:bCs/>
              </w:rPr>
            </w:pPr>
            <w:r w:rsidRPr="04841D49">
              <w:rPr>
                <w:b/>
                <w:bCs/>
              </w:rPr>
              <w:t>Code</w:t>
            </w:r>
          </w:p>
        </w:tc>
      </w:tr>
      <w:tr w:rsidR="32B9BAF5" w:rsidRPr="003D6DA1" w14:paraId="292163CD" w14:textId="77777777" w:rsidTr="04841D49">
        <w:tc>
          <w:tcPr>
            <w:tcW w:w="9062" w:type="dxa"/>
          </w:tcPr>
          <w:p w14:paraId="101AA30A" w14:textId="0AE89C26" w:rsidR="0C0F4416" w:rsidRDefault="0C0F4416" w:rsidP="32B9BAF5">
            <w:pPr>
              <w:spacing w:line="285" w:lineRule="exact"/>
              <w:rPr>
                <w:rFonts w:ascii="Consolas" w:eastAsia="Consolas" w:hAnsi="Consolas" w:cs="Consolas"/>
                <w:lang w:val="fr-CH"/>
              </w:rPr>
            </w:pPr>
            <w:r w:rsidRPr="32B9BAF5">
              <w:rPr>
                <w:rFonts w:ascii="Consolas" w:eastAsiaTheme="minorEastAsia" w:hAnsi="Consolas"/>
                <w:lang w:val="fr-CH"/>
              </w:rPr>
              <w:t>&lt;</w:t>
            </w:r>
            <w:proofErr w:type="gramStart"/>
            <w:r w:rsidRPr="32B9BAF5">
              <w:rPr>
                <w:rFonts w:ascii="Consolas" w:eastAsiaTheme="minorEastAsia" w:hAnsi="Consolas"/>
                <w:lang w:val="fr-CH"/>
              </w:rPr>
              <w:t>a</w:t>
            </w:r>
            <w:proofErr w:type="gramEnd"/>
            <w:r w:rsidRPr="32B9BAF5">
              <w:rPr>
                <w:rFonts w:ascii="Consolas" w:eastAsiaTheme="minorEastAsia" w:hAnsi="Consolas"/>
                <w:lang w:val="fr-CH"/>
              </w:rPr>
              <w:t>-</w:t>
            </w:r>
            <w:proofErr w:type="spellStart"/>
            <w:r w:rsidRPr="32B9BAF5">
              <w:rPr>
                <w:rFonts w:ascii="Consolas" w:eastAsiaTheme="minorEastAsia" w:hAnsi="Consolas"/>
                <w:lang w:val="fr-CH"/>
              </w:rPr>
              <w:t>text</w:t>
            </w:r>
            <w:proofErr w:type="spellEnd"/>
            <w:r w:rsidRPr="32B9BAF5">
              <w:rPr>
                <w:rFonts w:ascii="Consolas" w:eastAsiaTheme="minorEastAsia" w:hAnsi="Consolas"/>
                <w:lang w:val="fr-CH"/>
              </w:rPr>
              <w:t xml:space="preserve"> id="</w:t>
            </w:r>
            <w:proofErr w:type="spellStart"/>
            <w:r w:rsidRPr="32B9BAF5">
              <w:rPr>
                <w:rFonts w:ascii="Consolas" w:eastAsiaTheme="minorEastAsia" w:hAnsi="Consolas"/>
                <w:lang w:val="fr-CH"/>
              </w:rPr>
              <w:t>text</w:t>
            </w:r>
            <w:proofErr w:type="spellEnd"/>
            <w:r w:rsidRPr="32B9BAF5">
              <w:rPr>
                <w:rFonts w:ascii="Consolas" w:eastAsiaTheme="minorEastAsia" w:hAnsi="Consolas"/>
                <w:lang w:val="fr-CH"/>
              </w:rPr>
              <w:t>" value="</w:t>
            </w:r>
            <w:proofErr w:type="spellStart"/>
            <w:r w:rsidRPr="32B9BAF5">
              <w:rPr>
                <w:rFonts w:ascii="Consolas" w:eastAsiaTheme="minorEastAsia" w:hAnsi="Consolas"/>
                <w:lang w:val="fr-CH"/>
              </w:rPr>
              <w:t>Wibilea</w:t>
            </w:r>
            <w:proofErr w:type="spellEnd"/>
            <w:r w:rsidRPr="32B9BAF5">
              <w:rPr>
                <w:rFonts w:ascii="Consolas" w:eastAsiaTheme="minorEastAsia" w:hAnsi="Consolas"/>
                <w:lang w:val="fr-CH"/>
              </w:rPr>
              <w:t xml:space="preserve"> </w:t>
            </w:r>
          </w:p>
          <w:p w14:paraId="57821961" w14:textId="33003DA6" w:rsidR="0C0F4416" w:rsidRDefault="0C0F4416" w:rsidP="32B9BAF5">
            <w:pPr>
              <w:spacing w:line="285" w:lineRule="exact"/>
              <w:rPr>
                <w:rFonts w:ascii="Consolas" w:eastAsia="Consolas" w:hAnsi="Consolas" w:cs="Consolas"/>
                <w:lang w:val="fr-CH"/>
              </w:rPr>
            </w:pPr>
            <w:proofErr w:type="spellStart"/>
            <w:r w:rsidRPr="32B9BAF5">
              <w:rPr>
                <w:rFonts w:ascii="Consolas" w:eastAsiaTheme="minorEastAsia" w:hAnsi="Consolas"/>
                <w:lang w:val="fr-CH"/>
              </w:rPr>
              <w:t>Informatiker</w:t>
            </w:r>
            <w:proofErr w:type="spellEnd"/>
            <w:r w:rsidR="004B24C2">
              <w:rPr>
                <w:rFonts w:ascii="Consolas" w:eastAsiaTheme="minorEastAsia" w:hAnsi="Consolas"/>
                <w:lang w:val="fr-CH"/>
              </w:rPr>
              <w:fldChar w:fldCharType="begin"/>
            </w:r>
            <w:r w:rsidR="004B24C2">
              <w:instrText xml:space="preserve"> XE "</w:instrText>
            </w:r>
            <w:r w:rsidR="004B24C2" w:rsidRPr="007B0AE6">
              <w:rPr>
                <w:sz w:val="20"/>
                <w:szCs w:val="20"/>
              </w:rPr>
              <w:instrText>Informatiker</w:instrText>
            </w:r>
            <w:r w:rsidR="004B24C2">
              <w:instrText xml:space="preserve">" </w:instrText>
            </w:r>
            <w:r w:rsidR="004B24C2">
              <w:rPr>
                <w:rFonts w:ascii="Consolas" w:eastAsiaTheme="minorEastAsia" w:hAnsi="Consolas"/>
                <w:lang w:val="fr-CH"/>
              </w:rPr>
              <w:fldChar w:fldCharType="end"/>
            </w:r>
            <w:r w:rsidRPr="32B9BAF5">
              <w:rPr>
                <w:rFonts w:ascii="Consolas" w:eastAsiaTheme="minorEastAsia" w:hAnsi="Consolas"/>
                <w:lang w:val="fr-CH"/>
              </w:rPr>
              <w:t xml:space="preserve"> </w:t>
            </w:r>
          </w:p>
          <w:p w14:paraId="6F0713AC" w14:textId="77777777" w:rsidR="005079B7" w:rsidRDefault="0C0F4416" w:rsidP="32B9BAF5">
            <w:pPr>
              <w:spacing w:line="285" w:lineRule="exact"/>
              <w:rPr>
                <w:rFonts w:ascii="Consolas" w:eastAsia="Consolas" w:hAnsi="Consolas" w:cs="Consolas"/>
                <w:lang w:val="fr-CH"/>
              </w:rPr>
            </w:pPr>
            <w:proofErr w:type="spellStart"/>
            <w:r w:rsidRPr="32B9BAF5">
              <w:rPr>
                <w:rFonts w:ascii="Consolas" w:eastAsiaTheme="minorEastAsia" w:hAnsi="Consolas"/>
                <w:lang w:val="fr-CH"/>
              </w:rPr>
              <w:lastRenderedPageBreak/>
              <w:t>Basislehrjahr</w:t>
            </w:r>
            <w:proofErr w:type="spellEnd"/>
            <w:r w:rsidRPr="32B9BAF5">
              <w:rPr>
                <w:rFonts w:ascii="Consolas" w:eastAsiaTheme="minorEastAsia" w:hAnsi="Consolas"/>
                <w:lang w:val="fr-CH"/>
              </w:rPr>
              <w:t xml:space="preserve">" position="0 0 0" </w:t>
            </w:r>
            <w:proofErr w:type="spellStart"/>
            <w:r w:rsidRPr="32B9BAF5">
              <w:rPr>
                <w:rFonts w:ascii="Consolas" w:eastAsiaTheme="minorEastAsia" w:hAnsi="Consolas"/>
                <w:lang w:val="fr-CH"/>
              </w:rPr>
              <w:t>color</w:t>
            </w:r>
            <w:proofErr w:type="spellEnd"/>
            <w:r w:rsidRPr="32B9BAF5">
              <w:rPr>
                <w:rFonts w:ascii="Consolas" w:eastAsiaTheme="minorEastAsia" w:hAnsi="Consolas"/>
                <w:lang w:val="fr-CH"/>
              </w:rPr>
              <w:t>="</w:t>
            </w:r>
            <w:proofErr w:type="spellStart"/>
            <w:r w:rsidRPr="32B9BAF5">
              <w:rPr>
                <w:rFonts w:ascii="Consolas" w:eastAsiaTheme="minorEastAsia" w:hAnsi="Consolas"/>
                <w:lang w:val="fr-CH"/>
              </w:rPr>
              <w:t>blue</w:t>
            </w:r>
            <w:proofErr w:type="spellEnd"/>
            <w:r w:rsidRPr="32B9BAF5">
              <w:rPr>
                <w:rFonts w:ascii="Consolas" w:eastAsiaTheme="minorEastAsia" w:hAnsi="Consolas"/>
                <w:lang w:val="fr-CH"/>
              </w:rPr>
              <w:t>" background-</w:t>
            </w:r>
            <w:proofErr w:type="spellStart"/>
            <w:r w:rsidRPr="32B9BAF5">
              <w:rPr>
                <w:rFonts w:ascii="Consolas" w:eastAsiaTheme="minorEastAsia" w:hAnsi="Consolas"/>
                <w:lang w:val="fr-CH"/>
              </w:rPr>
              <w:t>color</w:t>
            </w:r>
            <w:proofErr w:type="spellEnd"/>
            <w:r w:rsidRPr="32B9BAF5">
              <w:rPr>
                <w:rFonts w:ascii="Consolas" w:eastAsiaTheme="minorEastAsia" w:hAnsi="Consolas"/>
                <w:lang w:val="fr-CH"/>
              </w:rPr>
              <w:t>="</w:t>
            </w:r>
            <w:proofErr w:type="spellStart"/>
            <w:r w:rsidRPr="32B9BAF5">
              <w:rPr>
                <w:rFonts w:ascii="Consolas" w:eastAsiaTheme="minorEastAsia" w:hAnsi="Consolas"/>
                <w:lang w:val="fr-CH"/>
              </w:rPr>
              <w:t>red</w:t>
            </w:r>
            <w:proofErr w:type="spellEnd"/>
            <w:r w:rsidRPr="32B9BAF5">
              <w:rPr>
                <w:rFonts w:ascii="Consolas" w:eastAsiaTheme="minorEastAsia" w:hAnsi="Consolas"/>
                <w:lang w:val="fr-CH"/>
              </w:rPr>
              <w:t>" rotation="-90 0 0"</w:t>
            </w:r>
          </w:p>
          <w:p w14:paraId="44E3B837" w14:textId="7C1C9182" w:rsidR="0C0F4416" w:rsidRDefault="0C0F4416" w:rsidP="32B9BAF5">
            <w:pPr>
              <w:spacing w:line="285" w:lineRule="exact"/>
              <w:rPr>
                <w:rFonts w:ascii="Consolas" w:eastAsia="Consolas" w:hAnsi="Consolas" w:cs="Consolas"/>
                <w:lang w:val="fr-CH"/>
              </w:rPr>
            </w:pPr>
            <w:proofErr w:type="spellStart"/>
            <w:proofErr w:type="gramStart"/>
            <w:r w:rsidRPr="32B9BAF5">
              <w:rPr>
                <w:rFonts w:ascii="Consolas" w:eastAsiaTheme="minorEastAsia" w:hAnsi="Consolas"/>
                <w:lang w:val="fr-CH"/>
              </w:rPr>
              <w:t>scale</w:t>
            </w:r>
            <w:proofErr w:type="spellEnd"/>
            <w:proofErr w:type="gramEnd"/>
            <w:r w:rsidRPr="32B9BAF5">
              <w:rPr>
                <w:rFonts w:ascii="Consolas" w:eastAsiaTheme="minorEastAsia" w:hAnsi="Consolas"/>
                <w:lang w:val="fr-CH"/>
              </w:rPr>
              <w:t>="0.3 0.3 0.3" onClick="location.href='https://www.wibilea.ch/lehrberufe/automatiker/'"&gt;&lt;/a-text&gt;</w:t>
            </w:r>
          </w:p>
          <w:p w14:paraId="792B3FEF" w14:textId="7A84DE94" w:rsidR="32B9BAF5" w:rsidRDefault="32B9BAF5" w:rsidP="32B9BAF5">
            <w:pPr>
              <w:rPr>
                <w:rFonts w:ascii="Consolas" w:eastAsia="Consolas" w:hAnsi="Consolas" w:cs="Consolas"/>
                <w:lang w:val="fr-CH"/>
              </w:rPr>
            </w:pPr>
          </w:p>
        </w:tc>
      </w:tr>
    </w:tbl>
    <w:p w14:paraId="11615CC1" w14:textId="07003215" w:rsidR="0C0F4416" w:rsidRDefault="0C0F4416" w:rsidP="32B9BAF5">
      <w:pPr>
        <w:rPr>
          <w:rFonts w:eastAsiaTheme="minorEastAsia"/>
        </w:rPr>
      </w:pPr>
      <w:r w:rsidRPr="04841D49">
        <w:rPr>
          <w:rFonts w:eastAsiaTheme="minorEastAsia"/>
        </w:rPr>
        <w:lastRenderedPageBreak/>
        <w:t xml:space="preserve">So wie hier </w:t>
      </w:r>
      <w:r w:rsidR="72FFC455" w:rsidRPr="04841D49">
        <w:rPr>
          <w:rFonts w:eastAsiaTheme="minorEastAsia"/>
        </w:rPr>
        <w:t>kann man einfach nur den Code “</w:t>
      </w:r>
      <w:r w:rsidR="72FFC455" w:rsidRPr="00564F73">
        <w:rPr>
          <w:rFonts w:eastAsiaTheme="minorEastAsia"/>
        </w:rPr>
        <w:t>onClick="location.href='https://www.wibilea.ch/lehrberufe/automatiker/'" einfügen</w:t>
      </w:r>
      <w:r w:rsidR="272BD2B5" w:rsidRPr="00564F73">
        <w:rPr>
          <w:rFonts w:eastAsiaTheme="minorEastAsia"/>
        </w:rPr>
        <w:t xml:space="preserve"> in einem &lt;a-</w:t>
      </w:r>
      <w:proofErr w:type="spellStart"/>
      <w:r w:rsidR="272BD2B5" w:rsidRPr="00564F73">
        <w:rPr>
          <w:rFonts w:eastAsiaTheme="minorEastAsia"/>
        </w:rPr>
        <w:t>entity</w:t>
      </w:r>
      <w:proofErr w:type="spellEnd"/>
      <w:r w:rsidR="272BD2B5" w:rsidRPr="00564F73">
        <w:rPr>
          <w:rFonts w:eastAsiaTheme="minorEastAsia"/>
        </w:rPr>
        <w:t>&gt; Tag oder&lt;a-text&gt; Tag</w:t>
      </w:r>
      <w:r w:rsidR="72FFC455" w:rsidRPr="00564F73">
        <w:rPr>
          <w:rFonts w:eastAsiaTheme="minorEastAsia"/>
        </w:rPr>
        <w:t xml:space="preserve">. </w:t>
      </w:r>
      <w:r w:rsidR="0C5F7954" w:rsidRPr="00564F73">
        <w:rPr>
          <w:rFonts w:eastAsiaTheme="minorEastAsia"/>
        </w:rPr>
        <w:t>Dies geht, wie man sehen kann auch mit 3D-Objekten</w:t>
      </w:r>
      <w:r w:rsidR="75D56F38" w:rsidRPr="00564F73">
        <w:rPr>
          <w:rFonts w:eastAsiaTheme="minorEastAsia"/>
        </w:rPr>
        <w:t xml:space="preserve"> und Text</w:t>
      </w:r>
      <w:r w:rsidR="0C5F7954" w:rsidRPr="00564F73">
        <w:rPr>
          <w:rFonts w:eastAsiaTheme="minorEastAsia"/>
        </w:rPr>
        <w:t>.</w:t>
      </w:r>
      <w:r w:rsidR="292DC7CA" w:rsidRPr="00564F73">
        <w:rPr>
          <w:rFonts w:eastAsiaTheme="minorEastAsia"/>
        </w:rPr>
        <w:t xml:space="preserve"> </w:t>
      </w:r>
      <w:r w:rsidR="74FAEF86" w:rsidRPr="00564F73">
        <w:rPr>
          <w:rFonts w:eastAsiaTheme="minorEastAsia"/>
        </w:rPr>
        <w:t>Nun war eines uns</w:t>
      </w:r>
      <w:r w:rsidR="6C9188F9" w:rsidRPr="00564F73">
        <w:rPr>
          <w:rFonts w:eastAsiaTheme="minorEastAsia"/>
        </w:rPr>
        <w:t>ere Ziele erfüllt und wir konnten zum Nächsten übergehen.</w:t>
      </w:r>
    </w:p>
    <w:p w14:paraId="073A7111" w14:textId="3C839B01" w:rsidR="00CA3CA8" w:rsidRDefault="4B19FAA1" w:rsidP="04841D49">
      <w:pPr>
        <w:pStyle w:val="berschrift3"/>
      </w:pPr>
      <w:bookmarkStart w:id="235" w:name="_Toc40881923"/>
      <w:r>
        <w:t xml:space="preserve">Interaktion </w:t>
      </w:r>
      <w:r w:rsidR="00383CE7">
        <w:t xml:space="preserve">mit </w:t>
      </w:r>
      <w:r>
        <w:t>Sprechblase</w:t>
      </w:r>
      <w:bookmarkEnd w:id="235"/>
      <w:r w:rsidR="004B24C2">
        <w:fldChar w:fldCharType="begin"/>
      </w:r>
      <w:r w:rsidR="004B24C2">
        <w:instrText xml:space="preserve"> XE "</w:instrText>
      </w:r>
      <w:r w:rsidR="004B24C2" w:rsidRPr="00E86932">
        <w:instrText>Sprechblase</w:instrText>
      </w:r>
      <w:r w:rsidR="004B24C2">
        <w:instrText xml:space="preserve">" </w:instrText>
      </w:r>
      <w:r w:rsidR="004B24C2">
        <w:fldChar w:fldCharType="end"/>
      </w:r>
    </w:p>
    <w:p w14:paraId="45DBB557" w14:textId="1FB43101" w:rsidR="00352913" w:rsidRDefault="4B19FAA1" w:rsidP="005079B7">
      <w:r>
        <w:t>Unser nächstes Ziel war es, mithilfe von klicken ein</w:t>
      </w:r>
      <w:r w:rsidR="4AC13D10">
        <w:t>e</w:t>
      </w:r>
      <w:r>
        <w:t xml:space="preserve"> Sprechblase</w:t>
      </w:r>
      <w:r w:rsidR="004B24C2">
        <w:fldChar w:fldCharType="begin"/>
      </w:r>
      <w:r w:rsidR="004B24C2">
        <w:instrText xml:space="preserve"> XE "</w:instrText>
      </w:r>
      <w:r w:rsidR="004B24C2" w:rsidRPr="00E86932">
        <w:instrText>Sprechblase</w:instrText>
      </w:r>
      <w:r w:rsidR="004B24C2">
        <w:instrText xml:space="preserve">" </w:instrText>
      </w:r>
      <w:r w:rsidR="004B24C2">
        <w:fldChar w:fldCharType="end"/>
      </w:r>
      <w:r>
        <w:t xml:space="preserve"> erscheinen zu lassen. Dies war nicht gerade sehr einfach. Am Anfang dachten wir, wir könnten es </w:t>
      </w:r>
      <w:r w:rsidR="410F0C4D">
        <w:t xml:space="preserve">mit </w:t>
      </w:r>
      <w:r w:rsidR="00097BE1">
        <w:t>A-Frame</w:t>
      </w:r>
      <w:r w:rsidR="410F0C4D">
        <w:t xml:space="preserve"> Lösen, weil wir bisher ziemlich alles mit </w:t>
      </w:r>
      <w:r w:rsidR="00097BE1">
        <w:t>A-Frame</w:t>
      </w:r>
      <w:r w:rsidR="410F0C4D">
        <w:t xml:space="preserve"> gelöst haben. Mit </w:t>
      </w:r>
      <w:r w:rsidR="00097BE1">
        <w:t>A-Frame</w:t>
      </w:r>
      <w:r w:rsidR="410F0C4D">
        <w:t xml:space="preserve"> kamen wir nicht sehr weit. Dadurch probierten wir es </w:t>
      </w:r>
      <w:r>
        <w:t>mit Java</w:t>
      </w:r>
      <w:r w:rsidR="21C179F1">
        <w:t>S</w:t>
      </w:r>
      <w:r>
        <w:t xml:space="preserve">cript </w:t>
      </w:r>
      <w:r w:rsidR="49A66102">
        <w:t xml:space="preserve">zu </w:t>
      </w:r>
      <w:r>
        <w:t xml:space="preserve">machen. Der </w:t>
      </w:r>
      <w:r w:rsidR="544974F6">
        <w:t>Code sah folgendermassen aus:</w:t>
      </w:r>
    </w:p>
    <w:p w14:paraId="67CB48B3" w14:textId="46D93B3E" w:rsidR="008A0B3E" w:rsidRDefault="008A0B3E" w:rsidP="008A0B3E">
      <w:pPr>
        <w:pStyle w:val="Beschriftung"/>
        <w:keepNext/>
      </w:pPr>
      <w:bookmarkStart w:id="236" w:name="_Toc40877758"/>
      <w:r>
        <w:t xml:space="preserve">Tabelle </w:t>
      </w:r>
      <w:r w:rsidR="006C6C1D">
        <w:fldChar w:fldCharType="begin"/>
      </w:r>
      <w:r w:rsidR="006C6C1D">
        <w:instrText xml:space="preserve"> SEQ Tabelle \* ARABIC </w:instrText>
      </w:r>
      <w:r w:rsidR="006C6C1D">
        <w:fldChar w:fldCharType="separate"/>
      </w:r>
      <w:r w:rsidR="00304589">
        <w:rPr>
          <w:noProof/>
        </w:rPr>
        <w:t>65</w:t>
      </w:r>
      <w:r w:rsidR="006C6C1D">
        <w:rPr>
          <w:noProof/>
        </w:rPr>
        <w:fldChar w:fldCharType="end"/>
      </w:r>
      <w:r>
        <w:t xml:space="preserve">: Objekt </w:t>
      </w:r>
      <w:proofErr w:type="spellStart"/>
      <w:r>
        <w:t>visible</w:t>
      </w:r>
      <w:bookmarkEnd w:id="236"/>
      <w:proofErr w:type="spellEnd"/>
    </w:p>
    <w:tbl>
      <w:tblPr>
        <w:tblStyle w:val="Tabellenraster"/>
        <w:tblW w:w="0" w:type="auto"/>
        <w:tblLook w:val="04A0" w:firstRow="1" w:lastRow="0" w:firstColumn="1" w:lastColumn="0" w:noHBand="0" w:noVBand="1"/>
      </w:tblPr>
      <w:tblGrid>
        <w:gridCol w:w="9062"/>
      </w:tblGrid>
      <w:tr w:rsidR="04841D49" w14:paraId="742BFFD5" w14:textId="77777777" w:rsidTr="00255772">
        <w:trPr>
          <w:tblHeader/>
        </w:trPr>
        <w:tc>
          <w:tcPr>
            <w:tcW w:w="9062" w:type="dxa"/>
            <w:shd w:val="clear" w:color="auto" w:fill="D9D9D9" w:themeFill="background1" w:themeFillShade="D9"/>
          </w:tcPr>
          <w:p w14:paraId="00551495" w14:textId="56C5493A" w:rsidR="04841D49" w:rsidRDefault="04841D49" w:rsidP="04841D49">
            <w:pPr>
              <w:spacing w:line="259" w:lineRule="auto"/>
              <w:rPr>
                <w:rFonts w:ascii="Consolas" w:eastAsia="Consolas" w:hAnsi="Consolas" w:cs="Consolas"/>
              </w:rPr>
            </w:pPr>
            <w:r w:rsidRPr="04841D49">
              <w:rPr>
                <w:rFonts w:eastAsiaTheme="minorEastAsia"/>
                <w:b/>
                <w:bCs/>
              </w:rPr>
              <w:t>Code</w:t>
            </w:r>
          </w:p>
        </w:tc>
      </w:tr>
      <w:tr w:rsidR="04841D49" w:rsidRPr="003D6DA1" w14:paraId="78FD407F" w14:textId="77777777" w:rsidTr="04841D49">
        <w:tc>
          <w:tcPr>
            <w:tcW w:w="9062" w:type="dxa"/>
          </w:tcPr>
          <w:p w14:paraId="7F0794D6" w14:textId="473325EB" w:rsidR="04841D49" w:rsidRPr="000600C9" w:rsidRDefault="6DE75699" w:rsidP="04841D49">
            <w:pPr>
              <w:rPr>
                <w:rFonts w:ascii="Consolas" w:eastAsia="Consolas" w:hAnsi="Consolas" w:cs="Consolas"/>
                <w:lang w:val="fr-CH"/>
              </w:rPr>
            </w:pPr>
            <w:r w:rsidRPr="00564F73">
              <w:rPr>
                <w:rFonts w:ascii="Consolas" w:eastAsiaTheme="minorEastAsia" w:hAnsi="Consolas"/>
                <w:lang w:val="fr-CH"/>
              </w:rPr>
              <w:t>&lt;a-</w:t>
            </w:r>
            <w:proofErr w:type="spellStart"/>
            <w:r w:rsidRPr="00564F73">
              <w:rPr>
                <w:rFonts w:ascii="Consolas" w:eastAsiaTheme="minorEastAsia" w:hAnsi="Consolas"/>
                <w:lang w:val="fr-CH"/>
              </w:rPr>
              <w:t>text</w:t>
            </w:r>
            <w:proofErr w:type="spellEnd"/>
            <w:r w:rsidRPr="00564F73">
              <w:rPr>
                <w:rFonts w:ascii="Consolas" w:eastAsiaTheme="minorEastAsia" w:hAnsi="Consolas"/>
                <w:lang w:val="fr-CH"/>
              </w:rPr>
              <w:t xml:space="preserve"> visible="false"&gt;&lt;/a-</w:t>
            </w:r>
            <w:proofErr w:type="spellStart"/>
            <w:r w:rsidRPr="00564F73">
              <w:rPr>
                <w:rFonts w:ascii="Consolas" w:eastAsiaTheme="minorEastAsia" w:hAnsi="Consolas"/>
                <w:lang w:val="fr-CH"/>
              </w:rPr>
              <w:t>text</w:t>
            </w:r>
            <w:proofErr w:type="spellEnd"/>
            <w:r w:rsidRPr="00564F73">
              <w:rPr>
                <w:rFonts w:ascii="Consolas" w:eastAsiaTheme="minorEastAsia" w:hAnsi="Consolas"/>
                <w:lang w:val="fr-CH"/>
              </w:rPr>
              <w:t>&gt;</w:t>
            </w:r>
          </w:p>
        </w:tc>
      </w:tr>
    </w:tbl>
    <w:p w14:paraId="32138BCA" w14:textId="7CE7789A" w:rsidR="00352913" w:rsidRDefault="6DE75699" w:rsidP="005079B7">
      <w:r>
        <w:t>Mithilfe dieses Codes konnten wir nun das 3D-Modell</w:t>
      </w:r>
      <w:r w:rsidR="004B24C2">
        <w:fldChar w:fldCharType="begin"/>
      </w:r>
      <w:r w:rsidR="004B24C2">
        <w:instrText xml:space="preserve"> XE "</w:instrText>
      </w:r>
      <w:r w:rsidR="004B24C2" w:rsidRPr="000C78D4">
        <w:instrText>3D-Modell</w:instrText>
      </w:r>
      <w:r w:rsidR="004B24C2">
        <w:instrText xml:space="preserve">" </w:instrText>
      </w:r>
      <w:r w:rsidR="004B24C2">
        <w:fldChar w:fldCharType="end"/>
      </w:r>
      <w:r>
        <w:t xml:space="preserve"> v</w:t>
      </w:r>
      <w:r w:rsidR="00347F8A">
        <w:t xml:space="preserve">erschwinden lassen. Man musste </w:t>
      </w:r>
      <w:r>
        <w:t>nur den Code “</w:t>
      </w:r>
      <w:proofErr w:type="spellStart"/>
      <w:r>
        <w:t>visible</w:t>
      </w:r>
      <w:proofErr w:type="spellEnd"/>
      <w:r>
        <w:t>=”</w:t>
      </w:r>
      <w:proofErr w:type="spellStart"/>
      <w:r>
        <w:t>false</w:t>
      </w:r>
      <w:proofErr w:type="spellEnd"/>
      <w:r>
        <w:t xml:space="preserve">”” einfügen und schon kam das 3D-Modell nicht mehr. </w:t>
      </w:r>
      <w:r w:rsidR="78042F6C">
        <w:t xml:space="preserve">Jetzt sollte das 3D-Modell nicht nur verschwinden, sondern per Klick zum Vorschein kommen. Der Code in </w:t>
      </w:r>
      <w:r w:rsidR="00097BE1">
        <w:t>A-Frame</w:t>
      </w:r>
      <w:r w:rsidR="78042F6C">
        <w:t xml:space="preserve"> half uns nun nicht mehr. Wir mussten ihn schliesslich abändern, das</w:t>
      </w:r>
      <w:r w:rsidR="4E9708DB">
        <w:t>s er so aussah:</w:t>
      </w:r>
    </w:p>
    <w:p w14:paraId="127AE259" w14:textId="47E50F08" w:rsidR="008A0B3E" w:rsidRDefault="008A0B3E" w:rsidP="008A0B3E">
      <w:pPr>
        <w:pStyle w:val="Beschriftung"/>
        <w:keepNext/>
      </w:pPr>
      <w:bookmarkStart w:id="237" w:name="_Toc40877759"/>
      <w:r>
        <w:t xml:space="preserve">Tabelle </w:t>
      </w:r>
      <w:r w:rsidR="006C6C1D">
        <w:fldChar w:fldCharType="begin"/>
      </w:r>
      <w:r w:rsidR="006C6C1D">
        <w:instrText xml:space="preserve"> SEQ Tabelle \* ARABIC </w:instrText>
      </w:r>
      <w:r w:rsidR="006C6C1D">
        <w:fldChar w:fldCharType="separate"/>
      </w:r>
      <w:r w:rsidR="00304589">
        <w:rPr>
          <w:noProof/>
        </w:rPr>
        <w:t>66</w:t>
      </w:r>
      <w:r w:rsidR="006C6C1D">
        <w:rPr>
          <w:noProof/>
        </w:rPr>
        <w:fldChar w:fldCharType="end"/>
      </w:r>
      <w:r>
        <w:t>: Click Event</w:t>
      </w:r>
      <w:bookmarkEnd w:id="237"/>
    </w:p>
    <w:tbl>
      <w:tblPr>
        <w:tblStyle w:val="Tabellenraster"/>
        <w:tblW w:w="0" w:type="auto"/>
        <w:tblLook w:val="04A0" w:firstRow="1" w:lastRow="0" w:firstColumn="1" w:lastColumn="0" w:noHBand="0" w:noVBand="1"/>
      </w:tblPr>
      <w:tblGrid>
        <w:gridCol w:w="9062"/>
      </w:tblGrid>
      <w:tr w:rsidR="04841D49" w14:paraId="4F34FB93" w14:textId="77777777" w:rsidTr="00255772">
        <w:trPr>
          <w:tblHeader/>
        </w:trPr>
        <w:tc>
          <w:tcPr>
            <w:tcW w:w="9062" w:type="dxa"/>
            <w:shd w:val="clear" w:color="auto" w:fill="D9D9D9" w:themeFill="background1" w:themeFillShade="D9"/>
          </w:tcPr>
          <w:p w14:paraId="4C4D8989" w14:textId="56C5493A" w:rsidR="04841D49" w:rsidRDefault="04841D49" w:rsidP="04841D49">
            <w:pPr>
              <w:spacing w:line="259" w:lineRule="auto"/>
              <w:rPr>
                <w:rFonts w:ascii="Consolas" w:eastAsia="Consolas" w:hAnsi="Consolas" w:cs="Consolas"/>
              </w:rPr>
            </w:pPr>
            <w:r w:rsidRPr="04841D49">
              <w:rPr>
                <w:rFonts w:eastAsiaTheme="minorEastAsia"/>
                <w:b/>
                <w:bCs/>
              </w:rPr>
              <w:t>Code</w:t>
            </w:r>
          </w:p>
        </w:tc>
      </w:tr>
      <w:tr w:rsidR="04841D49" w:rsidRPr="003D6DA1" w14:paraId="2994FA03" w14:textId="77777777" w:rsidTr="04841D49">
        <w:tc>
          <w:tcPr>
            <w:tcW w:w="9062" w:type="dxa"/>
          </w:tcPr>
          <w:p w14:paraId="1E190070" w14:textId="5D5A7DDF" w:rsidR="235A723B" w:rsidRPr="00564F73" w:rsidRDefault="235A723B" w:rsidP="04841D49">
            <w:pPr>
              <w:rPr>
                <w:lang w:val="fr-CH"/>
              </w:rPr>
            </w:pPr>
            <w:r w:rsidRPr="00564F73">
              <w:rPr>
                <w:rFonts w:ascii="Consolas" w:eastAsia="Consolas" w:hAnsi="Consolas" w:cs="Consolas"/>
                <w:lang w:val="fr-CH"/>
              </w:rPr>
              <w:t>&lt;</w:t>
            </w:r>
            <w:proofErr w:type="gramStart"/>
            <w:r w:rsidRPr="00564F73">
              <w:rPr>
                <w:rFonts w:ascii="Consolas" w:eastAsia="Consolas" w:hAnsi="Consolas" w:cs="Consolas"/>
                <w:lang w:val="fr-CH"/>
              </w:rPr>
              <w:t>a</w:t>
            </w:r>
            <w:proofErr w:type="gramEnd"/>
            <w:r w:rsidRPr="00564F73">
              <w:rPr>
                <w:rFonts w:ascii="Consolas" w:eastAsia="Consolas" w:hAnsi="Consolas" w:cs="Consolas"/>
                <w:lang w:val="fr-CH"/>
              </w:rPr>
              <w:t>-</w:t>
            </w:r>
            <w:proofErr w:type="spellStart"/>
            <w:r w:rsidRPr="00564F73">
              <w:rPr>
                <w:rFonts w:ascii="Consolas" w:eastAsia="Consolas" w:hAnsi="Consolas" w:cs="Consolas"/>
                <w:lang w:val="fr-CH"/>
              </w:rPr>
              <w:t>entity</w:t>
            </w:r>
            <w:proofErr w:type="spellEnd"/>
            <w:r w:rsidRPr="00564F73">
              <w:rPr>
                <w:rFonts w:ascii="Consolas" w:eastAsia="Consolas" w:hAnsi="Consolas" w:cs="Consolas"/>
                <w:lang w:val="fr-CH"/>
              </w:rPr>
              <w:t xml:space="preserve"> </w:t>
            </w:r>
            <w:proofErr w:type="spellStart"/>
            <w:r w:rsidRPr="00564F73">
              <w:rPr>
                <w:rFonts w:ascii="Consolas" w:eastAsia="Consolas" w:hAnsi="Consolas" w:cs="Consolas"/>
                <w:lang w:val="fr-CH"/>
              </w:rPr>
              <w:t>event</w:t>
            </w:r>
            <w:proofErr w:type="spellEnd"/>
            <w:r w:rsidRPr="00564F73">
              <w:rPr>
                <w:rFonts w:ascii="Consolas" w:eastAsia="Consolas" w:hAnsi="Consolas" w:cs="Consolas"/>
                <w:lang w:val="fr-CH"/>
              </w:rPr>
              <w:t>-</w:t>
            </w:r>
            <w:proofErr w:type="spellStart"/>
            <w:r w:rsidRPr="00564F73">
              <w:rPr>
                <w:rFonts w:ascii="Consolas" w:eastAsia="Consolas" w:hAnsi="Consolas" w:cs="Consolas"/>
                <w:lang w:val="fr-CH"/>
              </w:rPr>
              <w:t>set__click</w:t>
            </w:r>
            <w:proofErr w:type="spellEnd"/>
            <w:r w:rsidRPr="00564F73">
              <w:rPr>
                <w:rFonts w:ascii="Consolas" w:eastAsia="Consolas" w:hAnsi="Consolas" w:cs="Consolas"/>
                <w:lang w:val="fr-CH"/>
              </w:rPr>
              <w:t>="_</w:t>
            </w:r>
            <w:proofErr w:type="spellStart"/>
            <w:r w:rsidRPr="00564F73">
              <w:rPr>
                <w:rFonts w:ascii="Consolas" w:eastAsia="Consolas" w:hAnsi="Consolas" w:cs="Consolas"/>
                <w:lang w:val="fr-CH"/>
              </w:rPr>
              <w:t>event</w:t>
            </w:r>
            <w:proofErr w:type="spellEnd"/>
            <w:r w:rsidRPr="00564F73">
              <w:rPr>
                <w:rFonts w:ascii="Consolas" w:eastAsia="Consolas" w:hAnsi="Consolas" w:cs="Consolas"/>
                <w:lang w:val="fr-CH"/>
              </w:rPr>
              <w:t xml:space="preserve">: click; visible: </w:t>
            </w:r>
            <w:proofErr w:type="spellStart"/>
            <w:r w:rsidRPr="00564F73">
              <w:rPr>
                <w:rFonts w:ascii="Consolas" w:eastAsia="Consolas" w:hAnsi="Consolas" w:cs="Consolas"/>
                <w:lang w:val="fr-CH"/>
              </w:rPr>
              <w:t>true</w:t>
            </w:r>
            <w:proofErr w:type="spellEnd"/>
            <w:r w:rsidRPr="00564F73">
              <w:rPr>
                <w:rFonts w:ascii="Consolas" w:eastAsia="Consolas" w:hAnsi="Consolas" w:cs="Consolas"/>
                <w:lang w:val="fr-CH"/>
              </w:rPr>
              <w:t>"&gt;&lt;/a-</w:t>
            </w:r>
            <w:proofErr w:type="spellStart"/>
            <w:r w:rsidRPr="00564F73">
              <w:rPr>
                <w:rFonts w:ascii="Consolas" w:eastAsia="Consolas" w:hAnsi="Consolas" w:cs="Consolas"/>
                <w:lang w:val="fr-CH"/>
              </w:rPr>
              <w:t>entity</w:t>
            </w:r>
            <w:proofErr w:type="spellEnd"/>
            <w:r w:rsidRPr="00564F73">
              <w:rPr>
                <w:rFonts w:ascii="Consolas" w:eastAsia="Consolas" w:hAnsi="Consolas" w:cs="Consolas"/>
                <w:lang w:val="fr-CH"/>
              </w:rPr>
              <w:t>&gt;</w:t>
            </w:r>
          </w:p>
          <w:p w14:paraId="6AC13B68" w14:textId="7B5D7A46" w:rsidR="04841D49" w:rsidRPr="00564F73" w:rsidRDefault="04841D49" w:rsidP="04841D49">
            <w:pPr>
              <w:rPr>
                <w:rFonts w:ascii="Consolas" w:eastAsiaTheme="minorEastAsia" w:hAnsi="Consolas"/>
                <w:lang w:val="fr-CH"/>
              </w:rPr>
            </w:pPr>
          </w:p>
        </w:tc>
      </w:tr>
    </w:tbl>
    <w:p w14:paraId="55DC9386" w14:textId="64BB23FB" w:rsidR="00352913" w:rsidRDefault="235A723B" w:rsidP="005079B7">
      <w:r>
        <w:t>Dies gelang uns, indem wir aus “__</w:t>
      </w:r>
      <w:proofErr w:type="spellStart"/>
      <w:r>
        <w:t>mak</w:t>
      </w:r>
      <w:r w:rsidR="0E114CB2">
        <w:t>e</w:t>
      </w:r>
      <w:r>
        <w:t>visible</w:t>
      </w:r>
      <w:proofErr w:type="spellEnd"/>
      <w:r>
        <w:t>” “__</w:t>
      </w:r>
      <w:proofErr w:type="spellStart"/>
      <w:r>
        <w:t>click</w:t>
      </w:r>
      <w:proofErr w:type="spellEnd"/>
      <w:r>
        <w:t>” machten.</w:t>
      </w:r>
      <w:r w:rsidR="2030AD48">
        <w:t xml:space="preserve"> Gleich danach änderten wir auch das </w:t>
      </w:r>
      <w:r w:rsidR="068BBEAB">
        <w:t>“</w:t>
      </w:r>
      <w:proofErr w:type="spellStart"/>
      <w:r w:rsidR="2030AD48">
        <w:t>mauseenter</w:t>
      </w:r>
      <w:proofErr w:type="spellEnd"/>
      <w:r w:rsidR="2030AD48">
        <w:t>”</w:t>
      </w:r>
      <w:r w:rsidR="088081A3">
        <w:t xml:space="preserve"> zu “</w:t>
      </w:r>
      <w:proofErr w:type="spellStart"/>
      <w:r w:rsidR="088081A3">
        <w:t>click</w:t>
      </w:r>
      <w:proofErr w:type="spellEnd"/>
      <w:r w:rsidR="088081A3">
        <w:t>”. Mit diesen beiden Änderungen konnten wir nun per Klick das 3D-Objekt wieder einfügen. Oh</w:t>
      </w:r>
      <w:r w:rsidR="4C722F01">
        <w:t xml:space="preserve">ne </w:t>
      </w:r>
      <w:r w:rsidR="5818E0E8">
        <w:t>diese beiden Änderungen</w:t>
      </w:r>
      <w:r w:rsidR="4C722F01">
        <w:t xml:space="preserve"> wäre es nicht gegangen, weil ansonsten</w:t>
      </w:r>
      <w:r w:rsidR="32DA65AE">
        <w:t xml:space="preserve"> das Objekt gekommen wäre</w:t>
      </w:r>
      <w:r w:rsidR="5A71AC2E">
        <w:t>,</w:t>
      </w:r>
      <w:r w:rsidR="32DA65AE">
        <w:t xml:space="preserve"> wenn der Cursor sich darauf befindet. Nun kommt er erst, wenn sich der Cursor darauf befindet</w:t>
      </w:r>
      <w:r w:rsidR="77198E48">
        <w:t xml:space="preserve"> und wenn man </w:t>
      </w:r>
      <w:r w:rsidR="00347F8A">
        <w:t>darauf geklickt</w:t>
      </w:r>
      <w:r w:rsidR="77198E48">
        <w:t xml:space="preserve"> hat. Somit war auch unser</w:t>
      </w:r>
      <w:r w:rsidR="28E09309">
        <w:t>e letzte Interaktivität</w:t>
      </w:r>
      <w:r w:rsidR="67B1436D">
        <w:t xml:space="preserve"> erfolgreich abgelaufen. Nun konnte man nämlich nur noch </w:t>
      </w:r>
      <w:r w:rsidR="55DBE9DD">
        <w:t>die Objekte mit Textfeldern ersetzten und so die Sprechblase</w:t>
      </w:r>
      <w:r w:rsidR="004B24C2">
        <w:fldChar w:fldCharType="begin"/>
      </w:r>
      <w:r w:rsidR="004B24C2">
        <w:instrText xml:space="preserve"> XE "</w:instrText>
      </w:r>
      <w:r w:rsidR="004B24C2" w:rsidRPr="00E86932">
        <w:instrText>Sprechblase</w:instrText>
      </w:r>
      <w:r w:rsidR="004B24C2">
        <w:instrText xml:space="preserve">" </w:instrText>
      </w:r>
      <w:r w:rsidR="004B24C2">
        <w:fldChar w:fldCharType="end"/>
      </w:r>
      <w:r w:rsidR="55DBE9DD">
        <w:t xml:space="preserve"> einfügen. Der Code könnte dann so aussehen:</w:t>
      </w:r>
    </w:p>
    <w:p w14:paraId="50580AC8" w14:textId="506B345E" w:rsidR="008A0B3E" w:rsidRDefault="008A0B3E" w:rsidP="008A0B3E">
      <w:pPr>
        <w:pStyle w:val="Beschriftung"/>
        <w:keepNext/>
      </w:pPr>
      <w:bookmarkStart w:id="238" w:name="_Toc40877760"/>
      <w:r>
        <w:lastRenderedPageBreak/>
        <w:t xml:space="preserve">Tabelle </w:t>
      </w:r>
      <w:r w:rsidR="006C6C1D">
        <w:fldChar w:fldCharType="begin"/>
      </w:r>
      <w:r w:rsidR="006C6C1D">
        <w:instrText xml:space="preserve"> SEQ Tabelle \* ARABIC </w:instrText>
      </w:r>
      <w:r w:rsidR="006C6C1D">
        <w:fldChar w:fldCharType="separate"/>
      </w:r>
      <w:r w:rsidR="00304589">
        <w:rPr>
          <w:noProof/>
        </w:rPr>
        <w:t>67</w:t>
      </w:r>
      <w:r w:rsidR="006C6C1D">
        <w:rPr>
          <w:noProof/>
        </w:rPr>
        <w:fldChar w:fldCharType="end"/>
      </w:r>
      <w:r>
        <w:t>: Interaktion Sprechblase</w:t>
      </w:r>
      <w:bookmarkEnd w:id="238"/>
      <w:r w:rsidR="004B24C2">
        <w:fldChar w:fldCharType="begin"/>
      </w:r>
      <w:r w:rsidR="004B24C2">
        <w:instrText xml:space="preserve"> XE "</w:instrText>
      </w:r>
      <w:r w:rsidR="004B24C2" w:rsidRPr="00E86932">
        <w:instrText>Sprechblase</w:instrText>
      </w:r>
      <w:r w:rsidR="004B24C2">
        <w:instrText xml:space="preserve">" </w:instrText>
      </w:r>
      <w:r w:rsidR="004B24C2">
        <w:fldChar w:fldCharType="end"/>
      </w:r>
    </w:p>
    <w:tbl>
      <w:tblPr>
        <w:tblStyle w:val="Tabellenraster"/>
        <w:tblW w:w="0" w:type="auto"/>
        <w:tblLook w:val="04A0" w:firstRow="1" w:lastRow="0" w:firstColumn="1" w:lastColumn="0" w:noHBand="0" w:noVBand="1"/>
      </w:tblPr>
      <w:tblGrid>
        <w:gridCol w:w="9062"/>
      </w:tblGrid>
      <w:tr w:rsidR="04841D49" w14:paraId="2610B8A9" w14:textId="77777777" w:rsidTr="00255772">
        <w:trPr>
          <w:tblHeader/>
        </w:trPr>
        <w:tc>
          <w:tcPr>
            <w:tcW w:w="9062" w:type="dxa"/>
            <w:shd w:val="clear" w:color="auto" w:fill="D9D9D9" w:themeFill="background1" w:themeFillShade="D9"/>
          </w:tcPr>
          <w:p w14:paraId="12B9DCCA" w14:textId="56C5493A" w:rsidR="04841D49" w:rsidRDefault="04841D49" w:rsidP="04841D49">
            <w:pPr>
              <w:spacing w:line="259" w:lineRule="auto"/>
              <w:rPr>
                <w:rFonts w:ascii="Consolas" w:eastAsia="Consolas" w:hAnsi="Consolas" w:cs="Consolas"/>
              </w:rPr>
            </w:pPr>
            <w:r w:rsidRPr="04841D49">
              <w:rPr>
                <w:rFonts w:eastAsiaTheme="minorEastAsia"/>
                <w:b/>
                <w:bCs/>
              </w:rPr>
              <w:t>Code</w:t>
            </w:r>
          </w:p>
        </w:tc>
      </w:tr>
      <w:tr w:rsidR="04841D49" w:rsidRPr="00347F8A" w14:paraId="1A6A68FA" w14:textId="77777777" w:rsidTr="00255772">
        <w:trPr>
          <w:tblHeader/>
        </w:trPr>
        <w:tc>
          <w:tcPr>
            <w:tcW w:w="9062" w:type="dxa"/>
          </w:tcPr>
          <w:p w14:paraId="37C56E79" w14:textId="7917960C" w:rsidR="402702E2" w:rsidRDefault="402702E2">
            <w:r w:rsidRPr="04841D49">
              <w:rPr>
                <w:rFonts w:ascii="Consolas" w:eastAsia="Consolas" w:hAnsi="Consolas" w:cs="Consolas"/>
              </w:rPr>
              <w:t xml:space="preserve">&lt;a-marker </w:t>
            </w:r>
            <w:proofErr w:type="spellStart"/>
            <w:r w:rsidRPr="04841D49">
              <w:rPr>
                <w:rFonts w:ascii="Consolas" w:eastAsia="Consolas" w:hAnsi="Consolas" w:cs="Consolas"/>
              </w:rPr>
              <w:t>preset</w:t>
            </w:r>
            <w:proofErr w:type="spellEnd"/>
            <w:r w:rsidRPr="04841D49">
              <w:rPr>
                <w:rFonts w:ascii="Consolas" w:eastAsia="Consolas" w:hAnsi="Consolas" w:cs="Consolas"/>
              </w:rPr>
              <w:t>="</w:t>
            </w:r>
            <w:proofErr w:type="spellStart"/>
            <w:r w:rsidRPr="04841D49">
              <w:rPr>
                <w:rFonts w:ascii="Consolas" w:eastAsia="Consolas" w:hAnsi="Consolas" w:cs="Consolas"/>
              </w:rPr>
              <w:t>custom</w:t>
            </w:r>
            <w:proofErr w:type="spellEnd"/>
            <w:r w:rsidRPr="04841D49">
              <w:rPr>
                <w:rFonts w:ascii="Consolas" w:eastAsia="Consolas" w:hAnsi="Consolas" w:cs="Consolas"/>
              </w:rPr>
              <w:t>" type="</w:t>
            </w:r>
            <w:proofErr w:type="spellStart"/>
            <w:r w:rsidRPr="04841D49">
              <w:rPr>
                <w:rFonts w:ascii="Consolas" w:eastAsia="Consolas" w:hAnsi="Consolas" w:cs="Consolas"/>
              </w:rPr>
              <w:t>pattern</w:t>
            </w:r>
            <w:proofErr w:type="spellEnd"/>
            <w:r w:rsidRPr="04841D49">
              <w:rPr>
                <w:rFonts w:ascii="Consolas" w:eastAsia="Consolas" w:hAnsi="Consolas" w:cs="Consolas"/>
              </w:rPr>
              <w:t xml:space="preserve">" </w:t>
            </w:r>
            <w:proofErr w:type="spellStart"/>
            <w:r w:rsidRPr="04841D49">
              <w:rPr>
                <w:rFonts w:ascii="Consolas" w:eastAsia="Consolas" w:hAnsi="Consolas" w:cs="Consolas"/>
              </w:rPr>
              <w:t>url</w:t>
            </w:r>
            <w:proofErr w:type="spellEnd"/>
            <w:r w:rsidRPr="04841D49">
              <w:rPr>
                <w:rFonts w:ascii="Consolas" w:eastAsia="Consolas" w:hAnsi="Consolas" w:cs="Consolas"/>
              </w:rPr>
              <w:t>="</w:t>
            </w:r>
            <w:proofErr w:type="spellStart"/>
            <w:r w:rsidRPr="04841D49">
              <w:rPr>
                <w:rFonts w:ascii="Consolas" w:eastAsia="Consolas" w:hAnsi="Consolas" w:cs="Consolas"/>
              </w:rPr>
              <w:t>pattern</w:t>
            </w:r>
            <w:proofErr w:type="spellEnd"/>
            <w:r w:rsidRPr="04841D49">
              <w:rPr>
                <w:rFonts w:ascii="Consolas" w:eastAsia="Consolas" w:hAnsi="Consolas" w:cs="Consolas"/>
              </w:rPr>
              <w:t>/neue_marker_812/</w:t>
            </w:r>
            <w:proofErr w:type="spellStart"/>
            <w:r w:rsidRPr="04841D49">
              <w:rPr>
                <w:rFonts w:ascii="Consolas" w:eastAsia="Consolas" w:hAnsi="Consolas" w:cs="Consolas"/>
              </w:rPr>
              <w:t>pattern-end.patt</w:t>
            </w:r>
            <w:proofErr w:type="spellEnd"/>
            <w:r w:rsidRPr="04841D49">
              <w:rPr>
                <w:rFonts w:ascii="Consolas" w:eastAsia="Consolas" w:hAnsi="Consolas" w:cs="Consolas"/>
              </w:rPr>
              <w:t>"&gt;</w:t>
            </w:r>
          </w:p>
          <w:p w14:paraId="548CF85F" w14:textId="6AC5F2AB" w:rsidR="402702E2" w:rsidRDefault="402702E2">
            <w:r w:rsidRPr="04841D49">
              <w:rPr>
                <w:rFonts w:ascii="Consolas" w:eastAsia="Consolas" w:hAnsi="Consolas" w:cs="Consolas"/>
              </w:rPr>
              <w:t xml:space="preserve">&lt;a-text </w:t>
            </w:r>
            <w:proofErr w:type="spellStart"/>
            <w:r w:rsidRPr="04841D49">
              <w:rPr>
                <w:rFonts w:ascii="Consolas" w:eastAsia="Consolas" w:hAnsi="Consolas" w:cs="Consolas"/>
              </w:rPr>
              <w:t>id</w:t>
            </w:r>
            <w:proofErr w:type="spellEnd"/>
            <w:r w:rsidRPr="04841D49">
              <w:rPr>
                <w:rFonts w:ascii="Consolas" w:eastAsia="Consolas" w:hAnsi="Consolas" w:cs="Consolas"/>
              </w:rPr>
              <w:t>="</w:t>
            </w:r>
            <w:proofErr w:type="spellStart"/>
            <w:r w:rsidRPr="04841D49">
              <w:rPr>
                <w:rFonts w:ascii="Consolas" w:eastAsia="Consolas" w:hAnsi="Consolas" w:cs="Consolas"/>
              </w:rPr>
              <w:t>sprechblasen</w:t>
            </w:r>
            <w:proofErr w:type="spellEnd"/>
            <w:r w:rsidRPr="04841D49">
              <w:rPr>
                <w:rFonts w:ascii="Consolas" w:eastAsia="Consolas" w:hAnsi="Consolas" w:cs="Consolas"/>
              </w:rPr>
              <w:t>"</w:t>
            </w:r>
          </w:p>
          <w:p w14:paraId="5C786454" w14:textId="6938C9B1" w:rsidR="402702E2" w:rsidRDefault="402702E2">
            <w:proofErr w:type="spellStart"/>
            <w:r w:rsidRPr="04841D49">
              <w:rPr>
                <w:rFonts w:ascii="Consolas" w:eastAsia="Consolas" w:hAnsi="Consolas" w:cs="Consolas"/>
              </w:rPr>
              <w:t>value</w:t>
            </w:r>
            <w:proofErr w:type="spellEnd"/>
            <w:r w:rsidRPr="04841D49">
              <w:rPr>
                <w:rFonts w:ascii="Consolas" w:eastAsia="Consolas" w:hAnsi="Consolas" w:cs="Consolas"/>
              </w:rPr>
              <w:t>="Hallo Schüler/Innen.</w:t>
            </w:r>
          </w:p>
          <w:p w14:paraId="4E51D694" w14:textId="388B50D0" w:rsidR="402702E2" w:rsidRDefault="402702E2">
            <w:r w:rsidRPr="04841D49">
              <w:rPr>
                <w:rFonts w:ascii="Consolas" w:eastAsia="Consolas" w:hAnsi="Consolas" w:cs="Consolas"/>
              </w:rPr>
              <w:t xml:space="preserve">Wir begrüssen euch herzlich zur Projektarbeit von Nicola und Till. Wir haben für euch </w:t>
            </w:r>
            <w:proofErr w:type="spellStart"/>
            <w:r w:rsidRPr="04841D49">
              <w:rPr>
                <w:rFonts w:ascii="Consolas" w:eastAsia="Consolas" w:hAnsi="Consolas" w:cs="Consolas"/>
              </w:rPr>
              <w:t>Augmented</w:t>
            </w:r>
            <w:proofErr w:type="spellEnd"/>
            <w:r w:rsidRPr="04841D49">
              <w:rPr>
                <w:rFonts w:ascii="Consolas" w:eastAsia="Consolas" w:hAnsi="Consolas" w:cs="Consolas"/>
              </w:rPr>
              <w:t xml:space="preserve"> Reality für diesen Tag gemacht."</w:t>
            </w:r>
          </w:p>
          <w:p w14:paraId="1508418D" w14:textId="62D53796" w:rsidR="402702E2" w:rsidRPr="00564F73" w:rsidRDefault="402702E2">
            <w:pPr>
              <w:rPr>
                <w:lang w:val="fr-CH"/>
              </w:rPr>
            </w:pPr>
            <w:proofErr w:type="spellStart"/>
            <w:proofErr w:type="gramStart"/>
            <w:r w:rsidRPr="00564F73">
              <w:rPr>
                <w:rFonts w:ascii="Consolas" w:eastAsia="Consolas" w:hAnsi="Consolas" w:cs="Consolas"/>
                <w:lang w:val="fr-CH"/>
              </w:rPr>
              <w:t>scale</w:t>
            </w:r>
            <w:proofErr w:type="spellEnd"/>
            <w:proofErr w:type="gramEnd"/>
            <w:r w:rsidRPr="00564F73">
              <w:rPr>
                <w:rFonts w:ascii="Consolas" w:eastAsia="Consolas" w:hAnsi="Consolas" w:cs="Consolas"/>
                <w:lang w:val="fr-CH"/>
              </w:rPr>
              <w:t>="1 1 1" position="-2 -2.5 0" rotation="-90 0 0" visible="false"</w:t>
            </w:r>
          </w:p>
          <w:p w14:paraId="51285E07" w14:textId="20343F41" w:rsidR="402702E2" w:rsidRPr="00564F73" w:rsidRDefault="402702E2">
            <w:pPr>
              <w:rPr>
                <w:lang w:val="fr-CH"/>
              </w:rPr>
            </w:pPr>
            <w:proofErr w:type="spellStart"/>
            <w:proofErr w:type="gramStart"/>
            <w:r w:rsidRPr="00564F73">
              <w:rPr>
                <w:rFonts w:ascii="Consolas" w:eastAsia="Consolas" w:hAnsi="Consolas" w:cs="Consolas"/>
                <w:lang w:val="fr-CH"/>
              </w:rPr>
              <w:t>event</w:t>
            </w:r>
            <w:proofErr w:type="spellEnd"/>
            <w:proofErr w:type="gramEnd"/>
            <w:r w:rsidRPr="00564F73">
              <w:rPr>
                <w:rFonts w:ascii="Consolas" w:eastAsia="Consolas" w:hAnsi="Consolas" w:cs="Consolas"/>
                <w:lang w:val="fr-CH"/>
              </w:rPr>
              <w:t>-</w:t>
            </w:r>
            <w:proofErr w:type="spellStart"/>
            <w:r w:rsidRPr="00564F73">
              <w:rPr>
                <w:rFonts w:ascii="Consolas" w:eastAsia="Consolas" w:hAnsi="Consolas" w:cs="Consolas"/>
                <w:lang w:val="fr-CH"/>
              </w:rPr>
              <w:t>set__click</w:t>
            </w:r>
            <w:proofErr w:type="spellEnd"/>
            <w:r w:rsidRPr="00564F73">
              <w:rPr>
                <w:rFonts w:ascii="Consolas" w:eastAsia="Consolas" w:hAnsi="Consolas" w:cs="Consolas"/>
                <w:lang w:val="fr-CH"/>
              </w:rPr>
              <w:t>="_</w:t>
            </w:r>
            <w:proofErr w:type="spellStart"/>
            <w:r w:rsidRPr="00564F73">
              <w:rPr>
                <w:rFonts w:ascii="Consolas" w:eastAsia="Consolas" w:hAnsi="Consolas" w:cs="Consolas"/>
                <w:lang w:val="fr-CH"/>
              </w:rPr>
              <w:t>event</w:t>
            </w:r>
            <w:proofErr w:type="spellEnd"/>
            <w:r w:rsidRPr="00564F73">
              <w:rPr>
                <w:rFonts w:ascii="Consolas" w:eastAsia="Consolas" w:hAnsi="Consolas" w:cs="Consolas"/>
                <w:lang w:val="fr-CH"/>
              </w:rPr>
              <w:t xml:space="preserve">: click; visible: </w:t>
            </w:r>
            <w:proofErr w:type="spellStart"/>
            <w:r w:rsidRPr="00564F73">
              <w:rPr>
                <w:rFonts w:ascii="Consolas" w:eastAsia="Consolas" w:hAnsi="Consolas" w:cs="Consolas"/>
                <w:lang w:val="fr-CH"/>
              </w:rPr>
              <w:t>true</w:t>
            </w:r>
            <w:proofErr w:type="spellEnd"/>
            <w:r w:rsidRPr="00564F73">
              <w:rPr>
                <w:rFonts w:ascii="Consolas" w:eastAsia="Consolas" w:hAnsi="Consolas" w:cs="Consolas"/>
                <w:lang w:val="fr-CH"/>
              </w:rPr>
              <w:t>"&gt;</w:t>
            </w:r>
          </w:p>
          <w:p w14:paraId="7A2A2FA7" w14:textId="49E09F3E" w:rsidR="402702E2" w:rsidRPr="00564F73" w:rsidRDefault="402702E2">
            <w:pPr>
              <w:rPr>
                <w:lang w:val="fr-CH"/>
              </w:rPr>
            </w:pPr>
            <w:r w:rsidRPr="00564F73">
              <w:rPr>
                <w:rFonts w:ascii="Consolas" w:eastAsia="Consolas" w:hAnsi="Consolas" w:cs="Consolas"/>
                <w:lang w:val="fr-CH"/>
              </w:rPr>
              <w:t>&lt;/a-</w:t>
            </w:r>
            <w:proofErr w:type="spellStart"/>
            <w:r w:rsidRPr="00564F73">
              <w:rPr>
                <w:rFonts w:ascii="Consolas" w:eastAsia="Consolas" w:hAnsi="Consolas" w:cs="Consolas"/>
                <w:lang w:val="fr-CH"/>
              </w:rPr>
              <w:t>text</w:t>
            </w:r>
            <w:proofErr w:type="spellEnd"/>
            <w:r w:rsidRPr="00564F73">
              <w:rPr>
                <w:rFonts w:ascii="Consolas" w:eastAsia="Consolas" w:hAnsi="Consolas" w:cs="Consolas"/>
                <w:lang w:val="fr-CH"/>
              </w:rPr>
              <w:t>&gt;</w:t>
            </w:r>
          </w:p>
          <w:p w14:paraId="7A36F0A0" w14:textId="465B5657" w:rsidR="402702E2" w:rsidRPr="00564F73" w:rsidRDefault="402702E2">
            <w:pPr>
              <w:rPr>
                <w:lang w:val="fr-CH"/>
              </w:rPr>
            </w:pPr>
            <w:r w:rsidRPr="00564F73">
              <w:rPr>
                <w:rFonts w:ascii="Consolas" w:eastAsia="Consolas" w:hAnsi="Consolas" w:cs="Consolas"/>
                <w:lang w:val="fr-CH"/>
              </w:rPr>
              <w:t>&lt;a-</w:t>
            </w:r>
            <w:proofErr w:type="spellStart"/>
            <w:r w:rsidRPr="00564F73">
              <w:rPr>
                <w:rFonts w:ascii="Consolas" w:eastAsia="Consolas" w:hAnsi="Consolas" w:cs="Consolas"/>
                <w:lang w:val="fr-CH"/>
              </w:rPr>
              <w:t>entity</w:t>
            </w:r>
            <w:proofErr w:type="spellEnd"/>
            <w:r w:rsidRPr="00564F73">
              <w:rPr>
                <w:rFonts w:ascii="Consolas" w:eastAsia="Consolas" w:hAnsi="Consolas" w:cs="Consolas"/>
                <w:lang w:val="fr-CH"/>
              </w:rPr>
              <w:t xml:space="preserve"> </w:t>
            </w:r>
            <w:proofErr w:type="spellStart"/>
            <w:r w:rsidRPr="00564F73">
              <w:rPr>
                <w:rFonts w:ascii="Consolas" w:eastAsia="Consolas" w:hAnsi="Consolas" w:cs="Consolas"/>
                <w:lang w:val="fr-CH"/>
              </w:rPr>
              <w:t>gltf</w:t>
            </w:r>
            <w:proofErr w:type="spellEnd"/>
            <w:r w:rsidR="004B24C2">
              <w:rPr>
                <w:rFonts w:ascii="Consolas" w:eastAsia="Consolas" w:hAnsi="Consolas" w:cs="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eastAsia="Consolas" w:hAnsi="Consolas" w:cs="Consolas"/>
                <w:lang w:val="fr-CH"/>
              </w:rPr>
              <w:fldChar w:fldCharType="end"/>
            </w:r>
            <w:r w:rsidRPr="00564F73">
              <w:rPr>
                <w:rFonts w:ascii="Consolas" w:eastAsia="Consolas" w:hAnsi="Consolas" w:cs="Consolas"/>
                <w:lang w:val="fr-CH"/>
              </w:rPr>
              <w:t>-model="#</w:t>
            </w:r>
            <w:proofErr w:type="spellStart"/>
            <w:r w:rsidRPr="00564F73">
              <w:rPr>
                <w:rFonts w:ascii="Consolas" w:eastAsia="Consolas" w:hAnsi="Consolas" w:cs="Consolas"/>
                <w:lang w:val="fr-CH"/>
              </w:rPr>
              <w:t>steve</w:t>
            </w:r>
            <w:proofErr w:type="spellEnd"/>
            <w:r w:rsidRPr="00564F73">
              <w:rPr>
                <w:rFonts w:ascii="Consolas" w:eastAsia="Consolas" w:hAnsi="Consolas" w:cs="Consolas"/>
                <w:lang w:val="fr-CH"/>
              </w:rPr>
              <w:t xml:space="preserve">" animation-mixer="clip: Armature.001|Walk ; loop:2; </w:t>
            </w:r>
            <w:proofErr w:type="spellStart"/>
            <w:r w:rsidRPr="00564F73">
              <w:rPr>
                <w:rFonts w:ascii="Consolas" w:eastAsia="Consolas" w:hAnsi="Consolas" w:cs="Consolas"/>
                <w:lang w:val="fr-CH"/>
              </w:rPr>
              <w:t>timeScale</w:t>
            </w:r>
            <w:proofErr w:type="spellEnd"/>
            <w:r w:rsidRPr="00564F73">
              <w:rPr>
                <w:rFonts w:ascii="Consolas" w:eastAsia="Consolas" w:hAnsi="Consolas" w:cs="Consolas"/>
                <w:lang w:val="fr-CH"/>
              </w:rPr>
              <w:t>: 2;"</w:t>
            </w:r>
          </w:p>
          <w:p w14:paraId="5305F0E9" w14:textId="43CC8C7C" w:rsidR="402702E2" w:rsidRPr="00564F73" w:rsidRDefault="402702E2">
            <w:pPr>
              <w:rPr>
                <w:lang w:val="fr-CH"/>
              </w:rPr>
            </w:pPr>
            <w:proofErr w:type="spellStart"/>
            <w:proofErr w:type="gramStart"/>
            <w:r w:rsidRPr="00564F73">
              <w:rPr>
                <w:rFonts w:ascii="Consolas" w:eastAsia="Consolas" w:hAnsi="Consolas" w:cs="Consolas"/>
                <w:lang w:val="fr-CH"/>
              </w:rPr>
              <w:t>scale</w:t>
            </w:r>
            <w:proofErr w:type="spellEnd"/>
            <w:proofErr w:type="gramEnd"/>
            <w:r w:rsidRPr="00564F73">
              <w:rPr>
                <w:rFonts w:ascii="Consolas" w:eastAsia="Consolas" w:hAnsi="Consolas" w:cs="Consolas"/>
                <w:lang w:val="fr-CH"/>
              </w:rPr>
              <w:t>="0.001 0.001 0.001" rotation="0 90 270" position="0 0 0"&gt;&lt;/a-</w:t>
            </w:r>
            <w:proofErr w:type="spellStart"/>
            <w:r w:rsidRPr="00564F73">
              <w:rPr>
                <w:rFonts w:ascii="Consolas" w:eastAsia="Consolas" w:hAnsi="Consolas" w:cs="Consolas"/>
                <w:lang w:val="fr-CH"/>
              </w:rPr>
              <w:t>entity</w:t>
            </w:r>
            <w:proofErr w:type="spellEnd"/>
            <w:r w:rsidRPr="00564F73">
              <w:rPr>
                <w:rFonts w:ascii="Consolas" w:eastAsia="Consolas" w:hAnsi="Consolas" w:cs="Consolas"/>
                <w:lang w:val="fr-CH"/>
              </w:rPr>
              <w:t>&gt;</w:t>
            </w:r>
          </w:p>
          <w:p w14:paraId="2A0AC747" w14:textId="19B7DA29" w:rsidR="402702E2" w:rsidRPr="00347F8A" w:rsidRDefault="402702E2" w:rsidP="04841D49">
            <w:pPr>
              <w:rPr>
                <w:lang w:val="fr-CH"/>
              </w:rPr>
            </w:pPr>
            <w:r w:rsidRPr="00347F8A">
              <w:rPr>
                <w:rFonts w:ascii="Consolas" w:eastAsia="Consolas" w:hAnsi="Consolas" w:cs="Consolas"/>
                <w:lang w:val="fr-CH"/>
              </w:rPr>
              <w:t>&lt;/a-marker&gt;</w:t>
            </w:r>
          </w:p>
          <w:p w14:paraId="1629B61E" w14:textId="2401A03B" w:rsidR="04841D49" w:rsidRPr="00347F8A" w:rsidRDefault="04841D49" w:rsidP="04841D49">
            <w:pPr>
              <w:rPr>
                <w:rFonts w:ascii="Consolas" w:eastAsia="Consolas" w:hAnsi="Consolas" w:cs="Consolas"/>
                <w:lang w:val="fr-CH"/>
              </w:rPr>
            </w:pPr>
          </w:p>
        </w:tc>
      </w:tr>
    </w:tbl>
    <w:p w14:paraId="08EC86EA" w14:textId="726F677D" w:rsidR="00CA3CA8" w:rsidRDefault="2727313B" w:rsidP="04841D49">
      <w:r>
        <w:t>Etwas was bei diesem Code noch nicht so richtig funktioniert ist, wenn man bei beiden 3D-Modellen andere Positionen hat, dann geht es nicht mehr wirklich. Es geht nur dann, wenn bei</w:t>
      </w:r>
      <w:r w:rsidR="5854E7E1">
        <w:t>de</w:t>
      </w:r>
      <w:r>
        <w:t xml:space="preserve"> die gleiche Position</w:t>
      </w:r>
      <w:r w:rsidR="4FC04F25">
        <w:t xml:space="preserve"> habe</w:t>
      </w:r>
      <w:r w:rsidR="29303DA1">
        <w:t>n.</w:t>
      </w:r>
    </w:p>
    <w:p w14:paraId="31B54FE8" w14:textId="72851B29" w:rsidR="00F57978" w:rsidRDefault="00F57978" w:rsidP="00F57978">
      <w:pPr>
        <w:pStyle w:val="berschrift1"/>
        <w:numPr>
          <w:ilvl w:val="0"/>
          <w:numId w:val="3"/>
        </w:numPr>
        <w:ind w:left="431" w:hanging="431"/>
      </w:pPr>
      <w:bookmarkStart w:id="239" w:name="_Toc40853456"/>
      <w:bookmarkStart w:id="240" w:name="_Toc40881924"/>
      <w:bookmarkStart w:id="241" w:name="_Toc40853455"/>
      <w:r>
        <w:lastRenderedPageBreak/>
        <w:t>Kontrollieren</w:t>
      </w:r>
      <w:bookmarkEnd w:id="239"/>
      <w:bookmarkEnd w:id="240"/>
      <w:r w:rsidR="004B24C2">
        <w:fldChar w:fldCharType="begin"/>
      </w:r>
      <w:r w:rsidR="004B24C2">
        <w:instrText xml:space="preserve"> XE "</w:instrText>
      </w:r>
      <w:r w:rsidR="004B24C2" w:rsidRPr="00457189">
        <w:instrText>Kontrollieren</w:instrText>
      </w:r>
      <w:r w:rsidR="004B24C2">
        <w:instrText xml:space="preserve">" </w:instrText>
      </w:r>
      <w:r w:rsidR="004B24C2">
        <w:fldChar w:fldCharType="end"/>
      </w:r>
    </w:p>
    <w:p w14:paraId="13C73E64" w14:textId="7CC6E358" w:rsidR="00F57978" w:rsidRDefault="00F57978" w:rsidP="00F57978">
      <w:r>
        <w:t>Das Kontrollieren</w:t>
      </w:r>
      <w:r w:rsidR="004B24C2">
        <w:fldChar w:fldCharType="begin"/>
      </w:r>
      <w:r w:rsidR="004B24C2">
        <w:instrText xml:space="preserve"> XE "</w:instrText>
      </w:r>
      <w:r w:rsidR="004B24C2" w:rsidRPr="00457189">
        <w:instrText>Kontrollieren</w:instrText>
      </w:r>
      <w:r w:rsidR="004B24C2">
        <w:instrText xml:space="preserve">" </w:instrText>
      </w:r>
      <w:r w:rsidR="004B24C2">
        <w:fldChar w:fldCharType="end"/>
      </w:r>
      <w:r>
        <w:t xml:space="preserve"> ist die fünfte Phase der IPERKA</w:t>
      </w:r>
      <w:r w:rsidR="004B24C2">
        <w:fldChar w:fldCharType="begin"/>
      </w:r>
      <w:r w:rsidR="004B24C2">
        <w:instrText xml:space="preserve"> XE "</w:instrText>
      </w:r>
      <w:r w:rsidR="004B24C2" w:rsidRPr="00214ECD">
        <w:instrText>IPERKA</w:instrText>
      </w:r>
      <w:r w:rsidR="004B24C2">
        <w:instrText xml:space="preserve">" </w:instrText>
      </w:r>
      <w:r w:rsidR="004B24C2">
        <w:fldChar w:fldCharType="end"/>
      </w:r>
      <w:r>
        <w:t>-Methode.</w:t>
      </w:r>
    </w:p>
    <w:p w14:paraId="5DB14443" w14:textId="77777777" w:rsidR="00F57978" w:rsidRDefault="00F57978" w:rsidP="00F57978">
      <w:r>
        <w:t>Hier werden Korrekturen sowie gefundene Fehler beschrieben. Mit dem Testkonzept das in der Phase Planung erstellt wurde, wird die ganze Applikation getestet.</w:t>
      </w:r>
    </w:p>
    <w:p w14:paraId="52D6DBFB" w14:textId="22A12B2A" w:rsidR="00EF4908" w:rsidRDefault="00F57978" w:rsidP="00EF4908">
      <w:pPr>
        <w:pStyle w:val="berschrift2"/>
        <w:numPr>
          <w:ilvl w:val="1"/>
          <w:numId w:val="3"/>
        </w:numPr>
        <w:ind w:left="578" w:hanging="578"/>
      </w:pPr>
      <w:bookmarkStart w:id="242" w:name="_Toc40881925"/>
      <w:proofErr w:type="spellStart"/>
      <w:r>
        <w:t>Testprotokoll</w:t>
      </w:r>
      <w:bookmarkEnd w:id="242"/>
      <w:proofErr w:type="spellEnd"/>
    </w:p>
    <w:p w14:paraId="6B6FA0A3" w14:textId="1AF769BF" w:rsidR="008A0B3E" w:rsidRDefault="008A0B3E" w:rsidP="008A0B3E">
      <w:pPr>
        <w:pStyle w:val="Beschriftung"/>
        <w:keepNext/>
      </w:pPr>
      <w:bookmarkStart w:id="243" w:name="_Toc40877761"/>
      <w:r>
        <w:t xml:space="preserve">Tabelle </w:t>
      </w:r>
      <w:r w:rsidR="006C6C1D">
        <w:fldChar w:fldCharType="begin"/>
      </w:r>
      <w:r w:rsidR="006C6C1D">
        <w:instrText xml:space="preserve"> SEQ Tabelle \* ARABIC </w:instrText>
      </w:r>
      <w:r w:rsidR="006C6C1D">
        <w:fldChar w:fldCharType="separate"/>
      </w:r>
      <w:r w:rsidR="00304589">
        <w:rPr>
          <w:noProof/>
        </w:rPr>
        <w:t>68</w:t>
      </w:r>
      <w:r w:rsidR="006C6C1D">
        <w:rPr>
          <w:noProof/>
        </w:rPr>
        <w:fldChar w:fldCharType="end"/>
      </w:r>
      <w:r>
        <w:t>: Testprotokoll</w:t>
      </w:r>
      <w:bookmarkEnd w:id="243"/>
    </w:p>
    <w:tbl>
      <w:tblPr>
        <w:tblStyle w:val="Tabellenraster"/>
        <w:tblW w:w="9634" w:type="dxa"/>
        <w:tblLook w:val="04A0" w:firstRow="1" w:lastRow="0" w:firstColumn="1" w:lastColumn="0" w:noHBand="0" w:noVBand="1"/>
      </w:tblPr>
      <w:tblGrid>
        <w:gridCol w:w="1129"/>
        <w:gridCol w:w="1418"/>
        <w:gridCol w:w="1559"/>
        <w:gridCol w:w="1985"/>
        <w:gridCol w:w="1842"/>
        <w:gridCol w:w="1701"/>
      </w:tblGrid>
      <w:tr w:rsidR="00F57978" w14:paraId="75572FC5" w14:textId="77777777" w:rsidTr="00975838">
        <w:trPr>
          <w:tblHeader/>
        </w:trPr>
        <w:tc>
          <w:tcPr>
            <w:tcW w:w="1129" w:type="dxa"/>
            <w:shd w:val="clear" w:color="auto" w:fill="D9D9D9" w:themeFill="background1" w:themeFillShade="D9"/>
          </w:tcPr>
          <w:p w14:paraId="0878B685" w14:textId="77777777" w:rsidR="00F57978" w:rsidRPr="00156843" w:rsidRDefault="00F57978" w:rsidP="00975838">
            <w:pPr>
              <w:rPr>
                <w:b/>
                <w:lang w:val="fr-CH"/>
              </w:rPr>
            </w:pPr>
            <w:r w:rsidRPr="00156843">
              <w:rPr>
                <w:b/>
              </w:rPr>
              <w:t>Testfall</w:t>
            </w:r>
          </w:p>
        </w:tc>
        <w:tc>
          <w:tcPr>
            <w:tcW w:w="1418" w:type="dxa"/>
            <w:shd w:val="clear" w:color="auto" w:fill="D9D9D9" w:themeFill="background1" w:themeFillShade="D9"/>
          </w:tcPr>
          <w:p w14:paraId="19FEAFE9" w14:textId="77777777" w:rsidR="00F57978" w:rsidRPr="00156843" w:rsidRDefault="00F57978" w:rsidP="00975838">
            <w:pPr>
              <w:rPr>
                <w:b/>
                <w:lang w:val="fr-CH"/>
              </w:rPr>
            </w:pPr>
            <w:proofErr w:type="spellStart"/>
            <w:r w:rsidRPr="00156843">
              <w:rPr>
                <w:b/>
                <w:lang w:val="fr-CH"/>
              </w:rPr>
              <w:t>Resultat</w:t>
            </w:r>
            <w:proofErr w:type="spellEnd"/>
          </w:p>
        </w:tc>
        <w:tc>
          <w:tcPr>
            <w:tcW w:w="1559" w:type="dxa"/>
            <w:shd w:val="clear" w:color="auto" w:fill="D9D9D9" w:themeFill="background1" w:themeFillShade="D9"/>
          </w:tcPr>
          <w:p w14:paraId="5AAF3BD5" w14:textId="77777777" w:rsidR="00F57978" w:rsidRPr="00156843" w:rsidRDefault="00F57978" w:rsidP="00975838">
            <w:pPr>
              <w:rPr>
                <w:b/>
                <w:lang w:val="fr-CH"/>
              </w:rPr>
            </w:pPr>
            <w:proofErr w:type="spellStart"/>
            <w:r w:rsidRPr="00156843">
              <w:rPr>
                <w:b/>
                <w:lang w:val="fr-CH"/>
              </w:rPr>
              <w:t>Datum</w:t>
            </w:r>
            <w:proofErr w:type="spellEnd"/>
          </w:p>
        </w:tc>
        <w:tc>
          <w:tcPr>
            <w:tcW w:w="1985" w:type="dxa"/>
            <w:shd w:val="clear" w:color="auto" w:fill="D9D9D9" w:themeFill="background1" w:themeFillShade="D9"/>
          </w:tcPr>
          <w:p w14:paraId="0F975171" w14:textId="77777777" w:rsidR="00F57978" w:rsidRPr="00156843" w:rsidRDefault="00F57978" w:rsidP="00975838">
            <w:pPr>
              <w:rPr>
                <w:b/>
                <w:lang w:val="fr-CH"/>
              </w:rPr>
            </w:pPr>
            <w:r w:rsidRPr="00156843">
              <w:rPr>
                <w:b/>
                <w:lang w:val="fr-CH"/>
              </w:rPr>
              <w:t>Tester</w:t>
            </w:r>
          </w:p>
        </w:tc>
        <w:tc>
          <w:tcPr>
            <w:tcW w:w="1842" w:type="dxa"/>
            <w:shd w:val="clear" w:color="auto" w:fill="D9D9D9" w:themeFill="background1" w:themeFillShade="D9"/>
          </w:tcPr>
          <w:p w14:paraId="3B1C2794" w14:textId="77777777" w:rsidR="00F57978" w:rsidRPr="00156843" w:rsidRDefault="00F57978" w:rsidP="00975838">
            <w:pPr>
              <w:rPr>
                <w:b/>
                <w:lang w:val="fr-CH"/>
              </w:rPr>
            </w:pPr>
            <w:proofErr w:type="spellStart"/>
            <w:r w:rsidRPr="00156843">
              <w:rPr>
                <w:b/>
                <w:lang w:val="fr-CH"/>
              </w:rPr>
              <w:t>Bemerkung</w:t>
            </w:r>
            <w:proofErr w:type="spellEnd"/>
          </w:p>
        </w:tc>
        <w:tc>
          <w:tcPr>
            <w:tcW w:w="1701" w:type="dxa"/>
            <w:shd w:val="clear" w:color="auto" w:fill="D9D9D9" w:themeFill="background1" w:themeFillShade="D9"/>
          </w:tcPr>
          <w:p w14:paraId="42273634" w14:textId="77777777" w:rsidR="00F57978" w:rsidRPr="00156843" w:rsidRDefault="00F57978" w:rsidP="00975838">
            <w:pPr>
              <w:rPr>
                <w:b/>
                <w:lang w:val="fr-CH"/>
              </w:rPr>
            </w:pPr>
            <w:proofErr w:type="spellStart"/>
            <w:r w:rsidRPr="00156843">
              <w:rPr>
                <w:b/>
                <w:lang w:val="fr-CH"/>
              </w:rPr>
              <w:t>Unterschrift</w:t>
            </w:r>
            <w:proofErr w:type="spellEnd"/>
          </w:p>
        </w:tc>
      </w:tr>
      <w:tr w:rsidR="00F57978" w:rsidRPr="00156843" w14:paraId="5218B91B" w14:textId="77777777" w:rsidTr="00975838">
        <w:tc>
          <w:tcPr>
            <w:tcW w:w="1129" w:type="dxa"/>
          </w:tcPr>
          <w:p w14:paraId="2CD09254" w14:textId="77777777" w:rsidR="00F57978" w:rsidRDefault="00F57978" w:rsidP="00975838">
            <w:pPr>
              <w:rPr>
                <w:lang w:val="fr-CH"/>
              </w:rPr>
            </w:pPr>
            <w:r>
              <w:rPr>
                <w:lang w:val="fr-CH"/>
              </w:rPr>
              <w:t>1</w:t>
            </w:r>
          </w:p>
        </w:tc>
        <w:tc>
          <w:tcPr>
            <w:tcW w:w="1418" w:type="dxa"/>
          </w:tcPr>
          <w:p w14:paraId="588A5A6F" w14:textId="77777777" w:rsidR="00F57978" w:rsidRDefault="00F57978" w:rsidP="00975838">
            <w:pPr>
              <w:rPr>
                <w:lang w:val="fr-CH"/>
              </w:rPr>
            </w:pPr>
            <w:proofErr w:type="spellStart"/>
            <w:r>
              <w:rPr>
                <w:lang w:val="fr-CH"/>
              </w:rPr>
              <w:t>Bestanden</w:t>
            </w:r>
            <w:proofErr w:type="spellEnd"/>
          </w:p>
        </w:tc>
        <w:tc>
          <w:tcPr>
            <w:tcW w:w="1559" w:type="dxa"/>
          </w:tcPr>
          <w:p w14:paraId="4EBC3DD3" w14:textId="77777777" w:rsidR="00F57978" w:rsidRDefault="00F57978" w:rsidP="00975838">
            <w:pPr>
              <w:rPr>
                <w:lang w:val="fr-CH"/>
              </w:rPr>
            </w:pPr>
            <w:r>
              <w:rPr>
                <w:lang w:val="fr-CH"/>
              </w:rPr>
              <w:t>20.05.2020</w:t>
            </w:r>
          </w:p>
        </w:tc>
        <w:tc>
          <w:tcPr>
            <w:tcW w:w="1985" w:type="dxa"/>
          </w:tcPr>
          <w:p w14:paraId="269C97E7" w14:textId="77777777" w:rsidR="00F57978" w:rsidRDefault="00F57978" w:rsidP="00975838">
            <w:pPr>
              <w:rPr>
                <w:lang w:val="fr-CH"/>
              </w:rPr>
            </w:pPr>
            <w:r>
              <w:rPr>
                <w:lang w:val="fr-CH"/>
              </w:rPr>
              <w:t>N. Pettikoffer</w:t>
            </w:r>
          </w:p>
        </w:tc>
        <w:tc>
          <w:tcPr>
            <w:tcW w:w="1842" w:type="dxa"/>
          </w:tcPr>
          <w:p w14:paraId="607C40FF" w14:textId="77777777" w:rsidR="00F57978" w:rsidRDefault="00F57978" w:rsidP="00975838">
            <w:pPr>
              <w:rPr>
                <w:lang w:val="fr-CH"/>
              </w:rPr>
            </w:pPr>
            <w:r>
              <w:rPr>
                <w:lang w:val="fr-CH"/>
              </w:rPr>
              <w:t>-</w:t>
            </w:r>
          </w:p>
        </w:tc>
        <w:tc>
          <w:tcPr>
            <w:tcW w:w="1701" w:type="dxa"/>
          </w:tcPr>
          <w:p w14:paraId="19D66CCD" w14:textId="77777777" w:rsidR="00F57978" w:rsidRPr="00156843" w:rsidRDefault="00F57978" w:rsidP="00975838">
            <w:r w:rsidRPr="00156843">
              <w:t xml:space="preserve">N. </w:t>
            </w:r>
            <w:r>
              <w:t>Pettikoffer</w:t>
            </w:r>
          </w:p>
        </w:tc>
      </w:tr>
      <w:tr w:rsidR="00F57978" w:rsidRPr="00156843" w14:paraId="3B4FA0BB" w14:textId="77777777" w:rsidTr="00975838">
        <w:tc>
          <w:tcPr>
            <w:tcW w:w="1129" w:type="dxa"/>
          </w:tcPr>
          <w:p w14:paraId="19822956" w14:textId="77777777" w:rsidR="00F57978" w:rsidRPr="00156843" w:rsidRDefault="00F57978" w:rsidP="00975838">
            <w:r w:rsidRPr="00156843">
              <w:t>2</w:t>
            </w:r>
          </w:p>
        </w:tc>
        <w:tc>
          <w:tcPr>
            <w:tcW w:w="1418" w:type="dxa"/>
          </w:tcPr>
          <w:p w14:paraId="31788AA1" w14:textId="77777777" w:rsidR="00F57978" w:rsidRPr="00156843" w:rsidRDefault="00F57978" w:rsidP="00975838">
            <w:r>
              <w:t>Bestanden</w:t>
            </w:r>
          </w:p>
        </w:tc>
        <w:tc>
          <w:tcPr>
            <w:tcW w:w="1559" w:type="dxa"/>
          </w:tcPr>
          <w:p w14:paraId="786B19C7" w14:textId="77777777" w:rsidR="00F57978" w:rsidRPr="00156843" w:rsidRDefault="00F57978" w:rsidP="00975838">
            <w:r w:rsidRPr="00156843">
              <w:t>20.05.2020</w:t>
            </w:r>
          </w:p>
        </w:tc>
        <w:tc>
          <w:tcPr>
            <w:tcW w:w="1985" w:type="dxa"/>
          </w:tcPr>
          <w:p w14:paraId="3FC8D896" w14:textId="77777777" w:rsidR="00F57978" w:rsidRPr="00156843" w:rsidRDefault="00F57978" w:rsidP="00975838">
            <w:r w:rsidRPr="00156843">
              <w:t>N. Pettikoffer</w:t>
            </w:r>
          </w:p>
        </w:tc>
        <w:tc>
          <w:tcPr>
            <w:tcW w:w="1842" w:type="dxa"/>
          </w:tcPr>
          <w:p w14:paraId="1729BE8C" w14:textId="77777777" w:rsidR="00F57978" w:rsidRPr="00156843" w:rsidRDefault="00F57978" w:rsidP="00975838">
            <w:r>
              <w:t>Langsame Ausführung</w:t>
            </w:r>
          </w:p>
        </w:tc>
        <w:tc>
          <w:tcPr>
            <w:tcW w:w="1701" w:type="dxa"/>
          </w:tcPr>
          <w:p w14:paraId="377FC259" w14:textId="77777777" w:rsidR="00F57978" w:rsidRPr="00156843" w:rsidRDefault="00F57978" w:rsidP="00975838">
            <w:r>
              <w:t>N. Pettikoffer</w:t>
            </w:r>
          </w:p>
        </w:tc>
      </w:tr>
      <w:tr w:rsidR="00F57978" w:rsidRPr="00156843" w14:paraId="607345DA" w14:textId="77777777" w:rsidTr="00975838">
        <w:tc>
          <w:tcPr>
            <w:tcW w:w="1129" w:type="dxa"/>
          </w:tcPr>
          <w:p w14:paraId="78D5FBF3" w14:textId="77777777" w:rsidR="00F57978" w:rsidRPr="00156843" w:rsidRDefault="00F57978" w:rsidP="00975838">
            <w:r w:rsidRPr="00156843">
              <w:t>3</w:t>
            </w:r>
          </w:p>
        </w:tc>
        <w:tc>
          <w:tcPr>
            <w:tcW w:w="1418" w:type="dxa"/>
          </w:tcPr>
          <w:p w14:paraId="442F8732" w14:textId="77777777" w:rsidR="00F57978" w:rsidRPr="00156843" w:rsidRDefault="00F57978" w:rsidP="00975838">
            <w:r>
              <w:t>Bestanden</w:t>
            </w:r>
          </w:p>
        </w:tc>
        <w:tc>
          <w:tcPr>
            <w:tcW w:w="1559" w:type="dxa"/>
          </w:tcPr>
          <w:p w14:paraId="6E6274FC" w14:textId="77777777" w:rsidR="00F57978" w:rsidRPr="00156843" w:rsidRDefault="00F57978" w:rsidP="00975838">
            <w:r w:rsidRPr="00156843">
              <w:t>20.05.2020</w:t>
            </w:r>
          </w:p>
        </w:tc>
        <w:tc>
          <w:tcPr>
            <w:tcW w:w="1985" w:type="dxa"/>
          </w:tcPr>
          <w:p w14:paraId="522ECFFF" w14:textId="77777777" w:rsidR="00F57978" w:rsidRPr="00156843" w:rsidRDefault="00F57978" w:rsidP="00975838">
            <w:r>
              <w:t>N.</w:t>
            </w:r>
            <w:r w:rsidRPr="00156843">
              <w:t xml:space="preserve"> Pettikoffer</w:t>
            </w:r>
          </w:p>
        </w:tc>
        <w:tc>
          <w:tcPr>
            <w:tcW w:w="1842" w:type="dxa"/>
          </w:tcPr>
          <w:p w14:paraId="68EE4B91" w14:textId="77777777" w:rsidR="00F57978" w:rsidRPr="00156843" w:rsidRDefault="00F57978" w:rsidP="00975838">
            <w:r>
              <w:t>-</w:t>
            </w:r>
          </w:p>
        </w:tc>
        <w:tc>
          <w:tcPr>
            <w:tcW w:w="1701" w:type="dxa"/>
          </w:tcPr>
          <w:p w14:paraId="18D5E307" w14:textId="77777777" w:rsidR="00F57978" w:rsidRPr="00156843" w:rsidRDefault="00F57978" w:rsidP="00975838">
            <w:r>
              <w:t>N. Pettikoffer</w:t>
            </w:r>
          </w:p>
        </w:tc>
      </w:tr>
      <w:tr w:rsidR="00F57978" w:rsidRPr="00156843" w14:paraId="2EFDFAAB" w14:textId="77777777" w:rsidTr="00975838">
        <w:tc>
          <w:tcPr>
            <w:tcW w:w="1129" w:type="dxa"/>
          </w:tcPr>
          <w:p w14:paraId="414BB2E2" w14:textId="77777777" w:rsidR="00F57978" w:rsidRPr="00156843" w:rsidRDefault="00F57978" w:rsidP="00975838">
            <w:r w:rsidRPr="00156843">
              <w:t>4</w:t>
            </w:r>
          </w:p>
        </w:tc>
        <w:tc>
          <w:tcPr>
            <w:tcW w:w="1418" w:type="dxa"/>
          </w:tcPr>
          <w:p w14:paraId="101A5727" w14:textId="77777777" w:rsidR="00F57978" w:rsidRPr="00156843" w:rsidRDefault="00F57978" w:rsidP="00975838">
            <w:r>
              <w:t>Bestanden</w:t>
            </w:r>
          </w:p>
        </w:tc>
        <w:tc>
          <w:tcPr>
            <w:tcW w:w="1559" w:type="dxa"/>
          </w:tcPr>
          <w:p w14:paraId="5D8E3ED8" w14:textId="77777777" w:rsidR="00F57978" w:rsidRPr="00156843" w:rsidRDefault="00F57978" w:rsidP="00975838">
            <w:r w:rsidRPr="00156843">
              <w:t>20.05.2020</w:t>
            </w:r>
          </w:p>
        </w:tc>
        <w:tc>
          <w:tcPr>
            <w:tcW w:w="1985" w:type="dxa"/>
          </w:tcPr>
          <w:p w14:paraId="350DCFD8" w14:textId="77777777" w:rsidR="00F57978" w:rsidRPr="00156843" w:rsidRDefault="00F57978" w:rsidP="00975838">
            <w:r>
              <w:t>N.</w:t>
            </w:r>
            <w:r w:rsidRPr="00156843">
              <w:t xml:space="preserve"> Pettikoffer</w:t>
            </w:r>
          </w:p>
        </w:tc>
        <w:tc>
          <w:tcPr>
            <w:tcW w:w="1842" w:type="dxa"/>
          </w:tcPr>
          <w:p w14:paraId="6DEB501B" w14:textId="77777777" w:rsidR="00F57978" w:rsidRPr="00156843" w:rsidRDefault="00F57978" w:rsidP="00975838">
            <w:r>
              <w:t>-</w:t>
            </w:r>
          </w:p>
        </w:tc>
        <w:tc>
          <w:tcPr>
            <w:tcW w:w="1701" w:type="dxa"/>
          </w:tcPr>
          <w:p w14:paraId="776D1650" w14:textId="53D0CD46" w:rsidR="00F57978" w:rsidRPr="00156843" w:rsidRDefault="00F57978" w:rsidP="00975838">
            <w:r>
              <w:t>N. Pettikof</w:t>
            </w:r>
            <w:r w:rsidR="00E8050D">
              <w:t>f</w:t>
            </w:r>
            <w:r>
              <w:t>er</w:t>
            </w:r>
          </w:p>
        </w:tc>
      </w:tr>
      <w:tr w:rsidR="00F57978" w:rsidRPr="00156843" w14:paraId="3DE71EC1" w14:textId="77777777" w:rsidTr="00975838">
        <w:tc>
          <w:tcPr>
            <w:tcW w:w="1129" w:type="dxa"/>
          </w:tcPr>
          <w:p w14:paraId="6086327C" w14:textId="77777777" w:rsidR="00F57978" w:rsidRPr="00156843" w:rsidRDefault="00F57978" w:rsidP="00975838">
            <w:r w:rsidRPr="00156843">
              <w:t>5</w:t>
            </w:r>
          </w:p>
        </w:tc>
        <w:tc>
          <w:tcPr>
            <w:tcW w:w="1418" w:type="dxa"/>
          </w:tcPr>
          <w:p w14:paraId="174B9A03" w14:textId="77777777" w:rsidR="00F57978" w:rsidRPr="00156843" w:rsidRDefault="00F57978" w:rsidP="00975838">
            <w:r>
              <w:t>Bestanden</w:t>
            </w:r>
          </w:p>
        </w:tc>
        <w:tc>
          <w:tcPr>
            <w:tcW w:w="1559" w:type="dxa"/>
          </w:tcPr>
          <w:p w14:paraId="4A602C32" w14:textId="77777777" w:rsidR="00F57978" w:rsidRPr="00156843" w:rsidRDefault="00F57978" w:rsidP="00975838">
            <w:r w:rsidRPr="00156843">
              <w:t>20.05.2020</w:t>
            </w:r>
          </w:p>
        </w:tc>
        <w:tc>
          <w:tcPr>
            <w:tcW w:w="1985" w:type="dxa"/>
          </w:tcPr>
          <w:p w14:paraId="668C6276" w14:textId="77777777" w:rsidR="00F57978" w:rsidRPr="00156843" w:rsidRDefault="00F57978" w:rsidP="00975838">
            <w:r>
              <w:t>N.</w:t>
            </w:r>
            <w:r w:rsidRPr="00156843">
              <w:t xml:space="preserve"> Pettikoffer</w:t>
            </w:r>
          </w:p>
        </w:tc>
        <w:tc>
          <w:tcPr>
            <w:tcW w:w="1842" w:type="dxa"/>
          </w:tcPr>
          <w:p w14:paraId="32AA4314" w14:textId="77777777" w:rsidR="00F57978" w:rsidRPr="00156843" w:rsidRDefault="00F57978" w:rsidP="00975838">
            <w:r>
              <w:t>Langsame Ausführung</w:t>
            </w:r>
          </w:p>
        </w:tc>
        <w:tc>
          <w:tcPr>
            <w:tcW w:w="1701" w:type="dxa"/>
          </w:tcPr>
          <w:p w14:paraId="48DC138F" w14:textId="77777777" w:rsidR="00F57978" w:rsidRPr="00743791" w:rsidRDefault="00F57978" w:rsidP="00975838">
            <w:r>
              <w:t>N. Pettikoffer</w:t>
            </w:r>
          </w:p>
        </w:tc>
      </w:tr>
    </w:tbl>
    <w:p w14:paraId="6693A8BA" w14:textId="77777777" w:rsidR="00F57978" w:rsidRDefault="00F57978" w:rsidP="00F57978">
      <w:pPr>
        <w:pStyle w:val="berschrift2"/>
        <w:numPr>
          <w:ilvl w:val="1"/>
          <w:numId w:val="3"/>
        </w:numPr>
        <w:ind w:left="578" w:hanging="578"/>
      </w:pPr>
      <w:bookmarkStart w:id="244" w:name="_Toc40881926"/>
      <w:proofErr w:type="spellStart"/>
      <w:r>
        <w:t>Testbericht</w:t>
      </w:r>
      <w:bookmarkEnd w:id="244"/>
      <w:proofErr w:type="spellEnd"/>
    </w:p>
    <w:p w14:paraId="49BCE6E0" w14:textId="114F8C6D" w:rsidR="00F57978" w:rsidRDefault="00F57978" w:rsidP="00F57978">
      <w:r>
        <w:t>Die Webseite reagierte langsam beim Starten. Das liegt an der grossen Menge an Speicherplatz die sie benötigt. Das führt zur langsamen Ausführung beim zweiten Testfall. Dazu reagieren die eingebundenen links</w:t>
      </w:r>
      <w:r w:rsidR="004B24C2">
        <w:fldChar w:fldCharType="begin"/>
      </w:r>
      <w:r w:rsidR="004B24C2">
        <w:instrText xml:space="preserve"> XE "</w:instrText>
      </w:r>
      <w:r w:rsidR="004B24C2" w:rsidRPr="00B20CB5">
        <w:instrText>links</w:instrText>
      </w:r>
      <w:r w:rsidR="004B24C2">
        <w:instrText xml:space="preserve">" </w:instrText>
      </w:r>
      <w:r w:rsidR="004B24C2">
        <w:fldChar w:fldCharType="end"/>
      </w:r>
      <w:r>
        <w:t xml:space="preserve"> nicht direkt auf Anhieb, wenn man darauf klickt. Es hat eine gewisse Verzögerung, welche zur langsamen Ausführung beim fünften Testfall führt.</w:t>
      </w:r>
    </w:p>
    <w:p w14:paraId="6EF1EA27" w14:textId="77777777" w:rsidR="00F57978" w:rsidRPr="007D3A26" w:rsidRDefault="00F57978" w:rsidP="00F57978">
      <w:r>
        <w:t>Insgesamt funktioniert alles wie erwartet und es traten keine Fehler auf.</w:t>
      </w:r>
    </w:p>
    <w:p w14:paraId="46C5062C" w14:textId="77777777" w:rsidR="00F57978" w:rsidRDefault="00F57978" w:rsidP="00F57978">
      <w:pPr>
        <w:pStyle w:val="berschrift1"/>
        <w:numPr>
          <w:ilvl w:val="0"/>
          <w:numId w:val="3"/>
        </w:numPr>
        <w:ind w:left="431" w:hanging="431"/>
      </w:pPr>
      <w:bookmarkStart w:id="245" w:name="_Toc40881927"/>
      <w:r>
        <w:lastRenderedPageBreak/>
        <w:t>Reflexion</w:t>
      </w:r>
      <w:bookmarkEnd w:id="245"/>
    </w:p>
    <w:p w14:paraId="0F8A92F0" w14:textId="6550897C" w:rsidR="00F57978" w:rsidRDefault="00F57978" w:rsidP="00F57978">
      <w:r>
        <w:t>Das Informieren</w:t>
      </w:r>
      <w:r w:rsidR="004B24C2">
        <w:fldChar w:fldCharType="begin"/>
      </w:r>
      <w:r w:rsidR="004B24C2">
        <w:instrText xml:space="preserve"> XE "</w:instrText>
      </w:r>
      <w:r w:rsidR="004B24C2" w:rsidRPr="00BC6716">
        <w:instrText>Informieren</w:instrText>
      </w:r>
      <w:r w:rsidR="004B24C2">
        <w:instrText xml:space="preserve">" </w:instrText>
      </w:r>
      <w:r w:rsidR="004B24C2">
        <w:fldChar w:fldCharType="end"/>
      </w:r>
      <w:r>
        <w:t xml:space="preserve"> verlief gut, es war deutlich was gefordert wurde. Anfangs waren wir uns jedoch nicht ganz sicher wie wir das Projekt aufbauen sollten. Bei vereinzelten Punkten mussten wir nachfragen.</w:t>
      </w:r>
    </w:p>
    <w:p w14:paraId="5233C991" w14:textId="6B14EF35" w:rsidR="00F57978" w:rsidRDefault="00F57978" w:rsidP="00F57978">
      <w:r>
        <w:t>Das Planen</w:t>
      </w:r>
      <w:r w:rsidR="004B24C2">
        <w:fldChar w:fldCharType="begin"/>
      </w:r>
      <w:r w:rsidR="004B24C2">
        <w:instrText xml:space="preserve"> XE "</w:instrText>
      </w:r>
      <w:r w:rsidR="004B24C2" w:rsidRPr="00DC1E9F">
        <w:instrText>Planen</w:instrText>
      </w:r>
      <w:r w:rsidR="004B24C2">
        <w:instrText xml:space="preserve">" </w:instrText>
      </w:r>
      <w:r w:rsidR="004B24C2">
        <w:fldChar w:fldCharType="end"/>
      </w:r>
      <w:r>
        <w:t xml:space="preserve"> verlief auch gut, bis auf manche Aspekte die mehr Zeit gebraucht haben als erwartet. Darunter war das allgemeine Informieren</w:t>
      </w:r>
      <w:r w:rsidR="004B24C2">
        <w:fldChar w:fldCharType="begin"/>
      </w:r>
      <w:r w:rsidR="004B24C2">
        <w:instrText xml:space="preserve"> XE "</w:instrText>
      </w:r>
      <w:r w:rsidR="004B24C2" w:rsidRPr="00BC6716">
        <w:instrText>Informieren</w:instrText>
      </w:r>
      <w:r w:rsidR="004B24C2">
        <w:instrText xml:space="preserve">" </w:instrText>
      </w:r>
      <w:r w:rsidR="004B24C2">
        <w:fldChar w:fldCharType="end"/>
      </w:r>
      <w:r>
        <w:t>, über JavaScript wie es auch im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t xml:space="preserve"> ersichtlich ist. Die Dokumentation hat schlussendlich auch viel mehr Zeit gebraucht als wir erwartet hatten.</w:t>
      </w:r>
    </w:p>
    <w:p w14:paraId="27C8AB59" w14:textId="66FE0DEB" w:rsidR="00F57978" w:rsidRDefault="00F57978" w:rsidP="00F57978">
      <w:r>
        <w:t>Durch die Planung wussten wir genau was wir beim Realisieren</w:t>
      </w:r>
      <w:r w:rsidR="004B24C2">
        <w:fldChar w:fldCharType="begin"/>
      </w:r>
      <w:r w:rsidR="004B24C2">
        <w:instrText xml:space="preserve"> XE "</w:instrText>
      </w:r>
      <w:r w:rsidR="004B24C2" w:rsidRPr="00214401">
        <w:instrText>Realisieren</w:instrText>
      </w:r>
      <w:r w:rsidR="004B24C2">
        <w:instrText xml:space="preserve">" </w:instrText>
      </w:r>
      <w:r w:rsidR="004B24C2">
        <w:fldChar w:fldCharType="end"/>
      </w:r>
      <w:r>
        <w:t xml:space="preserve"> zu tun hatten, über das ganze Projekt hinweg. Das grösste Problem was wir beim Realisieren hatten war das dokumentieren, den genauen Ablauf und die Funktionsweise zu beschreiben hat doch mehr Zeit benötigt als wir erwartet haben.</w:t>
      </w:r>
    </w:p>
    <w:p w14:paraId="58624FD8" w14:textId="77777777" w:rsidR="00F57978" w:rsidRDefault="00F57978" w:rsidP="00F57978">
      <w:r>
        <w:t>Öfters traten beim Programmieren auch Fehler auf, diese konnten wir jedoch grösstenteils beheben.</w:t>
      </w:r>
    </w:p>
    <w:p w14:paraId="4E9DFB7E" w14:textId="2DBAF36B" w:rsidR="00F57978" w:rsidRDefault="00F57978" w:rsidP="00F57978">
      <w:r>
        <w:t>Sehr zufrieden waren wir beim Kontrollieren</w:t>
      </w:r>
      <w:r w:rsidR="004B24C2">
        <w:fldChar w:fldCharType="begin"/>
      </w:r>
      <w:r w:rsidR="004B24C2">
        <w:instrText xml:space="preserve"> XE "</w:instrText>
      </w:r>
      <w:r w:rsidR="004B24C2" w:rsidRPr="00457189">
        <w:instrText>Kontrollieren</w:instrText>
      </w:r>
      <w:r w:rsidR="004B24C2">
        <w:instrText xml:space="preserve">" </w:instrText>
      </w:r>
      <w:r w:rsidR="004B24C2">
        <w:fldChar w:fldCharType="end"/>
      </w:r>
      <w:r>
        <w:t>, als wir gesehen haben das das ganze Projekt keine bedeutenden Fehler zurückgibt.</w:t>
      </w:r>
    </w:p>
    <w:p w14:paraId="1DC5EB70" w14:textId="5702D61A" w:rsidR="00F57978" w:rsidRDefault="00F57978" w:rsidP="00F57978">
      <w:r>
        <w:t>Rückblickend haben wir die Dokumentation eindeutig unterschätzt, es musste doch mehr Zeit in die Dokumentation investiert werden als erwartet, wie man es im Zeitplan</w:t>
      </w:r>
      <w:r w:rsidR="004B24C2">
        <w:fldChar w:fldCharType="begin"/>
      </w:r>
      <w:r w:rsidR="004B24C2">
        <w:instrText xml:space="preserve"> XE "</w:instrText>
      </w:r>
      <w:r w:rsidR="004B24C2" w:rsidRPr="008D6842">
        <w:instrText>Zeitplan</w:instrText>
      </w:r>
      <w:r w:rsidR="004B24C2">
        <w:instrText xml:space="preserve">" </w:instrText>
      </w:r>
      <w:r w:rsidR="004B24C2">
        <w:fldChar w:fldCharType="end"/>
      </w:r>
      <w:r>
        <w:t xml:space="preserve"> auch erkennen kann. Glücklicherweise waren wir deswegen nie in Zeitnot.</w:t>
      </w:r>
    </w:p>
    <w:p w14:paraId="4CE5F949" w14:textId="77777777" w:rsidR="00F57978" w:rsidRDefault="00F57978" w:rsidP="00F57978">
      <w:r>
        <w:t>Für das nächste Projekt nehmen wir mit, dass wir mehr Zeit in das Dokumentieren einplanen müssen, das wir diesen Punkt recht unterschätzt haben.</w:t>
      </w:r>
    </w:p>
    <w:p w14:paraId="2D9937F1" w14:textId="77777777" w:rsidR="00F57978" w:rsidRDefault="00F57978" w:rsidP="00F57978">
      <w:r>
        <w:t>Insgesamt sind wir sehr zufrieden mit dem Verlauf unseres Projektes und dem daraus entstandenen Resultat. Wir haben viel Neues dazu gelernt. Zum Teil beim Programmieren mit JavaScript und ar.js, wie auch beim Dokumentieren als Vorbereitung für die IPA.</w:t>
      </w:r>
    </w:p>
    <w:p w14:paraId="14300DF0" w14:textId="7464559B" w:rsidR="00F57978" w:rsidRDefault="00F57978" w:rsidP="00F57978">
      <w:pPr>
        <w:pStyle w:val="berschrift1"/>
        <w:numPr>
          <w:ilvl w:val="0"/>
          <w:numId w:val="3"/>
        </w:numPr>
        <w:ind w:left="431" w:hanging="431"/>
      </w:pPr>
      <w:bookmarkStart w:id="246" w:name="_Toc40881928"/>
      <w:r>
        <w:lastRenderedPageBreak/>
        <w:t>Glossar</w:t>
      </w:r>
      <w:bookmarkEnd w:id="241"/>
      <w:bookmarkEnd w:id="246"/>
    </w:p>
    <w:p w14:paraId="0E0CF050" w14:textId="432E9312" w:rsidR="008A0B3E" w:rsidRDefault="008A0B3E" w:rsidP="008A0B3E">
      <w:pPr>
        <w:pStyle w:val="Beschriftung"/>
        <w:keepNext/>
      </w:pPr>
      <w:bookmarkStart w:id="247" w:name="_Toc40877762"/>
      <w:r>
        <w:t xml:space="preserve">Tabelle </w:t>
      </w:r>
      <w:r w:rsidR="006C6C1D">
        <w:fldChar w:fldCharType="begin"/>
      </w:r>
      <w:r w:rsidR="006C6C1D">
        <w:instrText xml:space="preserve"> SEQ Tabelle \* ARABIC </w:instrText>
      </w:r>
      <w:r w:rsidR="006C6C1D">
        <w:fldChar w:fldCharType="separate"/>
      </w:r>
      <w:r w:rsidR="00304589">
        <w:rPr>
          <w:noProof/>
        </w:rPr>
        <w:t>69</w:t>
      </w:r>
      <w:r w:rsidR="006C6C1D">
        <w:rPr>
          <w:noProof/>
        </w:rPr>
        <w:fldChar w:fldCharType="end"/>
      </w:r>
      <w:r>
        <w:t>: Glossar</w:t>
      </w:r>
      <w:bookmarkEnd w:id="247"/>
    </w:p>
    <w:tbl>
      <w:tblPr>
        <w:tblStyle w:val="Tabellenraster"/>
        <w:tblW w:w="0" w:type="auto"/>
        <w:tblLook w:val="04A0" w:firstRow="1" w:lastRow="0" w:firstColumn="1" w:lastColumn="0" w:noHBand="0" w:noVBand="1"/>
      </w:tblPr>
      <w:tblGrid>
        <w:gridCol w:w="2405"/>
        <w:gridCol w:w="6657"/>
      </w:tblGrid>
      <w:tr w:rsidR="00F57978" w14:paraId="5B7B43A2" w14:textId="77777777" w:rsidTr="00975838">
        <w:trPr>
          <w:tblHeader/>
        </w:trPr>
        <w:tc>
          <w:tcPr>
            <w:tcW w:w="2405" w:type="dxa"/>
            <w:shd w:val="clear" w:color="auto" w:fill="D9D9D9" w:themeFill="background1" w:themeFillShade="D9"/>
          </w:tcPr>
          <w:p w14:paraId="3D79EA60" w14:textId="77777777" w:rsidR="00F57978" w:rsidRPr="00C14196" w:rsidRDefault="00F57978" w:rsidP="00975838">
            <w:pPr>
              <w:rPr>
                <w:b/>
              </w:rPr>
            </w:pPr>
            <w:r w:rsidRPr="00C14196">
              <w:rPr>
                <w:b/>
              </w:rPr>
              <w:t>Begriff</w:t>
            </w:r>
          </w:p>
        </w:tc>
        <w:tc>
          <w:tcPr>
            <w:tcW w:w="6657" w:type="dxa"/>
            <w:shd w:val="clear" w:color="auto" w:fill="D9D9D9" w:themeFill="background1" w:themeFillShade="D9"/>
          </w:tcPr>
          <w:p w14:paraId="09213F04" w14:textId="77777777" w:rsidR="00F57978" w:rsidRPr="00C14196" w:rsidRDefault="00F57978" w:rsidP="00975838">
            <w:pPr>
              <w:rPr>
                <w:b/>
              </w:rPr>
            </w:pPr>
            <w:r w:rsidRPr="00C14196">
              <w:rPr>
                <w:b/>
              </w:rPr>
              <w:t>Erklärung</w:t>
            </w:r>
          </w:p>
        </w:tc>
      </w:tr>
      <w:tr w:rsidR="00F57978" w14:paraId="69978093" w14:textId="77777777" w:rsidTr="00975838">
        <w:tc>
          <w:tcPr>
            <w:tcW w:w="2405" w:type="dxa"/>
          </w:tcPr>
          <w:p w14:paraId="22DE8D1F" w14:textId="77777777" w:rsidR="00F57978" w:rsidRDefault="00F57978" w:rsidP="00975838">
            <w:r>
              <w:t>Bootstrap</w:t>
            </w:r>
          </w:p>
        </w:tc>
        <w:tc>
          <w:tcPr>
            <w:tcW w:w="6657" w:type="dxa"/>
          </w:tcPr>
          <w:p w14:paraId="4ED8ADFC" w14:textId="4AA9CAA8" w:rsidR="00F57978" w:rsidRDefault="00F57978" w:rsidP="00975838">
            <w:r>
              <w:t xml:space="preserve">Ist ein CSS Framework das zur Gestaltung des </w:t>
            </w:r>
            <w:r w:rsidR="00E8050D">
              <w:t>Frontend</w:t>
            </w:r>
            <w:r>
              <w:t xml:space="preserve"> einer Webseite dient. Es bietet viele Gestaltungsvorlagen wir Buttons, Tabellen und ein </w:t>
            </w:r>
            <w:proofErr w:type="spellStart"/>
            <w:r>
              <w:t>Grid</w:t>
            </w:r>
            <w:proofErr w:type="spellEnd"/>
            <w:r>
              <w:t xml:space="preserve"> System </w:t>
            </w:r>
            <w:r w:rsidR="00E8050D">
              <w:t>usw.</w:t>
            </w:r>
          </w:p>
        </w:tc>
      </w:tr>
      <w:tr w:rsidR="00F57978" w14:paraId="32C37F30" w14:textId="77777777" w:rsidTr="00975838">
        <w:tc>
          <w:tcPr>
            <w:tcW w:w="2405" w:type="dxa"/>
          </w:tcPr>
          <w:p w14:paraId="742C740C" w14:textId="77777777" w:rsidR="00F57978" w:rsidRDefault="00F57978" w:rsidP="00975838">
            <w:r>
              <w:t>A-Frame</w:t>
            </w:r>
          </w:p>
        </w:tc>
        <w:tc>
          <w:tcPr>
            <w:tcW w:w="6657" w:type="dxa"/>
          </w:tcPr>
          <w:p w14:paraId="686CD8BB" w14:textId="77777777" w:rsidR="00F57978" w:rsidRDefault="00F57978" w:rsidP="00975838">
            <w:r>
              <w:t xml:space="preserve">A-Frame ist ein HTML und JavaScript Framework das mithilfe von ar.js </w:t>
            </w:r>
            <w:proofErr w:type="spellStart"/>
            <w:r>
              <w:t>Augmented</w:t>
            </w:r>
            <w:proofErr w:type="spellEnd"/>
            <w:r>
              <w:t xml:space="preserve"> Reality erschaffen kann.</w:t>
            </w:r>
          </w:p>
        </w:tc>
      </w:tr>
      <w:tr w:rsidR="00F57978" w14:paraId="578F6D1F" w14:textId="77777777" w:rsidTr="00975838">
        <w:tc>
          <w:tcPr>
            <w:tcW w:w="2405" w:type="dxa"/>
          </w:tcPr>
          <w:p w14:paraId="10F31494" w14:textId="77777777" w:rsidR="00F57978" w:rsidRDefault="00F57978" w:rsidP="00975838">
            <w:r>
              <w:t>ar.js</w:t>
            </w:r>
          </w:p>
        </w:tc>
        <w:tc>
          <w:tcPr>
            <w:tcW w:w="6657" w:type="dxa"/>
            <w:shd w:val="clear" w:color="auto" w:fill="auto"/>
          </w:tcPr>
          <w:p w14:paraId="586937D3" w14:textId="77777777" w:rsidR="00F57978" w:rsidRPr="003B7831" w:rsidRDefault="00F57978" w:rsidP="00975838">
            <w:r w:rsidRPr="003B7831">
              <w:rPr>
                <w:rFonts w:cs="Arial"/>
                <w:color w:val="222222"/>
                <w:shd w:val="clear" w:color="auto" w:fill="F8F9FA"/>
              </w:rPr>
              <w:t xml:space="preserve">AR. </w:t>
            </w:r>
            <w:proofErr w:type="spellStart"/>
            <w:r w:rsidRPr="003B7831">
              <w:rPr>
                <w:rFonts w:cs="Arial"/>
                <w:color w:val="222222"/>
                <w:shd w:val="clear" w:color="auto" w:fill="F8F9FA"/>
              </w:rPr>
              <w:t>js</w:t>
            </w:r>
            <w:proofErr w:type="spellEnd"/>
            <w:r w:rsidRPr="003B7831">
              <w:rPr>
                <w:rFonts w:cs="Arial"/>
                <w:color w:val="222222"/>
                <w:shd w:val="clear" w:color="auto" w:fill="F8F9FA"/>
              </w:rPr>
              <w:t xml:space="preserve"> ist eine effiziente </w:t>
            </w:r>
            <w:proofErr w:type="spellStart"/>
            <w:r w:rsidRPr="003B7831">
              <w:rPr>
                <w:rFonts w:cs="Arial"/>
                <w:color w:val="222222"/>
                <w:shd w:val="clear" w:color="auto" w:fill="F8F9FA"/>
              </w:rPr>
              <w:t>Augmented</w:t>
            </w:r>
            <w:proofErr w:type="spellEnd"/>
            <w:r w:rsidRPr="003B7831">
              <w:rPr>
                <w:rFonts w:cs="Arial"/>
                <w:color w:val="222222"/>
                <w:shd w:val="clear" w:color="auto" w:fill="F8F9FA"/>
              </w:rPr>
              <w:t xml:space="preserve"> Reality-Lösung im Web. Es läuft zu 100% in Ihrem Webbrowser, dies bedeutet, dass keine App installiert werden muss</w:t>
            </w:r>
            <w:r>
              <w:rPr>
                <w:rFonts w:cs="Arial"/>
                <w:color w:val="222222"/>
                <w:shd w:val="clear" w:color="auto" w:fill="F8F9FA"/>
              </w:rPr>
              <w:t>.</w:t>
            </w:r>
          </w:p>
        </w:tc>
      </w:tr>
      <w:tr w:rsidR="00F57978" w14:paraId="1EB84BD4" w14:textId="77777777" w:rsidTr="00975838">
        <w:tc>
          <w:tcPr>
            <w:tcW w:w="2405" w:type="dxa"/>
          </w:tcPr>
          <w:p w14:paraId="345A2570" w14:textId="3EB0265C" w:rsidR="00F57978" w:rsidRDefault="00F57978" w:rsidP="00975838">
            <w:r>
              <w:t>FTP</w:t>
            </w:r>
            <w:r w:rsidR="00DE08DF">
              <w:fldChar w:fldCharType="begin"/>
            </w:r>
            <w:r w:rsidR="00DE08DF">
              <w:instrText xml:space="preserve"> XE "</w:instrText>
            </w:r>
            <w:r w:rsidR="00DE08DF" w:rsidRPr="00A67DD5">
              <w:instrText>FTP</w:instrText>
            </w:r>
            <w:r w:rsidR="00DE08DF">
              <w:instrText xml:space="preserve">" </w:instrText>
            </w:r>
            <w:r w:rsidR="00DE08DF">
              <w:fldChar w:fldCharType="end"/>
            </w:r>
          </w:p>
        </w:tc>
        <w:tc>
          <w:tcPr>
            <w:tcW w:w="6657" w:type="dxa"/>
          </w:tcPr>
          <w:p w14:paraId="015B181A" w14:textId="77777777" w:rsidR="00F57978" w:rsidRDefault="00F57978" w:rsidP="00975838">
            <w:r>
              <w:t>Das File Transport Protocol ist ein spezifiziertes zustandsbehaftetes Netzwerkprotokoll zur Übertragung von Dateien über IP-Netzwerke.</w:t>
            </w:r>
          </w:p>
        </w:tc>
      </w:tr>
      <w:tr w:rsidR="00F57978" w14:paraId="52F71E92" w14:textId="77777777" w:rsidTr="00975838">
        <w:tc>
          <w:tcPr>
            <w:tcW w:w="2405" w:type="dxa"/>
          </w:tcPr>
          <w:p w14:paraId="1F41C834" w14:textId="5BCBE018" w:rsidR="00F57978" w:rsidRDefault="00F57978" w:rsidP="00975838">
            <w:proofErr w:type="spellStart"/>
            <w:r>
              <w:t>gltf</w:t>
            </w:r>
            <w:proofErr w:type="spellEnd"/>
            <w:r w:rsidR="004B24C2">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fldChar w:fldCharType="end"/>
            </w:r>
          </w:p>
        </w:tc>
        <w:tc>
          <w:tcPr>
            <w:tcW w:w="6657" w:type="dxa"/>
          </w:tcPr>
          <w:p w14:paraId="39AA3D1C" w14:textId="77777777" w:rsidR="00F57978" w:rsidRDefault="00F57978" w:rsidP="00975838">
            <w:proofErr w:type="spellStart"/>
            <w:r>
              <w:t>Gltf</w:t>
            </w:r>
            <w:proofErr w:type="spellEnd"/>
            <w:r>
              <w:t xml:space="preserve"> ist ein Dateiformat für 3D-Szenen und –Modelle.</w:t>
            </w:r>
          </w:p>
        </w:tc>
      </w:tr>
      <w:tr w:rsidR="00F57978" w14:paraId="18F99310" w14:textId="77777777" w:rsidTr="00975838">
        <w:tc>
          <w:tcPr>
            <w:tcW w:w="2405" w:type="dxa"/>
          </w:tcPr>
          <w:p w14:paraId="6D5C9C74" w14:textId="7D5B440C" w:rsidR="00F57978" w:rsidRDefault="00F57978" w:rsidP="00975838">
            <w:proofErr w:type="spellStart"/>
            <w:r>
              <w:t>obj</w:t>
            </w:r>
            <w:proofErr w:type="spellEnd"/>
            <w:r w:rsidR="004B24C2">
              <w:fldChar w:fldCharType="begin"/>
            </w:r>
            <w:r w:rsidR="004B24C2">
              <w:instrText xml:space="preserve"> XE "</w:instrText>
            </w:r>
            <w:r w:rsidR="004B24C2" w:rsidRPr="00435610">
              <w:instrText>obj</w:instrText>
            </w:r>
            <w:r w:rsidR="004B24C2">
              <w:instrText xml:space="preserve">" </w:instrText>
            </w:r>
            <w:r w:rsidR="004B24C2">
              <w:fldChar w:fldCharType="end"/>
            </w:r>
          </w:p>
        </w:tc>
        <w:tc>
          <w:tcPr>
            <w:tcW w:w="6657" w:type="dxa"/>
          </w:tcPr>
          <w:p w14:paraId="14EB110B" w14:textId="77777777" w:rsidR="00F57978" w:rsidRDefault="00F57978" w:rsidP="00975838">
            <w:proofErr w:type="spellStart"/>
            <w:r>
              <w:t>Obj</w:t>
            </w:r>
            <w:proofErr w:type="spellEnd"/>
            <w:r>
              <w:t xml:space="preserve"> ist ein offenes Dateiformat zum Speichern von dreidimensionalen geometrischen Formen. Es speichert geometrische Eigenschaften eines Objekts oder gruppierter Objekte, d.h. Ecken, Textur-Koordinaten, Flächen und Glättungen.</w:t>
            </w:r>
          </w:p>
        </w:tc>
      </w:tr>
      <w:tr w:rsidR="004F4724" w14:paraId="054B70BE" w14:textId="77777777" w:rsidTr="00975838">
        <w:tc>
          <w:tcPr>
            <w:tcW w:w="2405" w:type="dxa"/>
          </w:tcPr>
          <w:p w14:paraId="16FA9EEA" w14:textId="3C8171DF" w:rsidR="004F4724" w:rsidRDefault="004F4724" w:rsidP="00975838">
            <w:r>
              <w:t>AR</w:t>
            </w:r>
          </w:p>
        </w:tc>
        <w:tc>
          <w:tcPr>
            <w:tcW w:w="6657" w:type="dxa"/>
          </w:tcPr>
          <w:p w14:paraId="27AF25D7" w14:textId="66DA970B" w:rsidR="004F4724" w:rsidRDefault="004F4724" w:rsidP="00975838">
            <w:proofErr w:type="spellStart"/>
            <w:r>
              <w:t>Augmented</w:t>
            </w:r>
            <w:proofErr w:type="spellEnd"/>
            <w:r>
              <w:t xml:space="preserve"> Reality (erweiterte Realität)</w:t>
            </w:r>
          </w:p>
        </w:tc>
      </w:tr>
      <w:tr w:rsidR="006C6C1D" w14:paraId="335B3FD4" w14:textId="77777777" w:rsidTr="00975838">
        <w:tc>
          <w:tcPr>
            <w:tcW w:w="2405" w:type="dxa"/>
          </w:tcPr>
          <w:p w14:paraId="1D792B78" w14:textId="01F3D92C" w:rsidR="006C6C1D" w:rsidRDefault="006C6C1D" w:rsidP="00975838">
            <w:r>
              <w:t>IPERKA</w:t>
            </w:r>
          </w:p>
        </w:tc>
        <w:tc>
          <w:tcPr>
            <w:tcW w:w="6657" w:type="dxa"/>
          </w:tcPr>
          <w:p w14:paraId="73DB4355" w14:textId="77777777" w:rsidR="006C6C1D" w:rsidRDefault="006C6C1D" w:rsidP="00975838">
            <w:r>
              <w:t>Informieren, Planen, Entscheiden, Realisieren, Kontrollieren, Auswerten</w:t>
            </w:r>
          </w:p>
          <w:p w14:paraId="4C855D5B" w14:textId="4B1EF538" w:rsidR="006C6C1D" w:rsidRDefault="006C6C1D" w:rsidP="00975838">
            <w:proofErr w:type="spellStart"/>
            <w:r>
              <w:t>Iperka</w:t>
            </w:r>
            <w:proofErr w:type="spellEnd"/>
            <w:r>
              <w:t xml:space="preserve"> ist eine Methode um Abläufe zu beschreiben</w:t>
            </w:r>
          </w:p>
        </w:tc>
      </w:tr>
      <w:tr w:rsidR="006C6C1D" w14:paraId="6C4400E2" w14:textId="77777777" w:rsidTr="00975838">
        <w:tc>
          <w:tcPr>
            <w:tcW w:w="2405" w:type="dxa"/>
          </w:tcPr>
          <w:p w14:paraId="1460C361" w14:textId="00B29DD1" w:rsidR="006C6C1D" w:rsidRDefault="006C6C1D" w:rsidP="00975838">
            <w:r>
              <w:t>IPA</w:t>
            </w:r>
          </w:p>
        </w:tc>
        <w:tc>
          <w:tcPr>
            <w:tcW w:w="6657" w:type="dxa"/>
          </w:tcPr>
          <w:p w14:paraId="5F34162F" w14:textId="0A7F8841" w:rsidR="006C6C1D" w:rsidRDefault="006C6C1D" w:rsidP="00975838">
            <w:r>
              <w:t>Individuelle praktische Arbeit</w:t>
            </w:r>
          </w:p>
        </w:tc>
      </w:tr>
      <w:tr w:rsidR="006C6C1D" w14:paraId="40FC8924" w14:textId="77777777" w:rsidTr="00975838">
        <w:tc>
          <w:tcPr>
            <w:tcW w:w="2405" w:type="dxa"/>
          </w:tcPr>
          <w:p w14:paraId="1BCEB64B" w14:textId="2D31AA09" w:rsidR="006C6C1D" w:rsidRDefault="006C6C1D" w:rsidP="00975838">
            <w:proofErr w:type="spellStart"/>
            <w:r>
              <w:t>Glb</w:t>
            </w:r>
            <w:proofErr w:type="spellEnd"/>
          </w:p>
        </w:tc>
        <w:tc>
          <w:tcPr>
            <w:tcW w:w="6657" w:type="dxa"/>
          </w:tcPr>
          <w:p w14:paraId="64342F04" w14:textId="21DF2B6F" w:rsidR="006C6C1D" w:rsidRDefault="006C6C1D" w:rsidP="00975838">
            <w:proofErr w:type="spellStart"/>
            <w:r>
              <w:t>Glb</w:t>
            </w:r>
            <w:proofErr w:type="spellEnd"/>
            <w:r>
              <w:t xml:space="preserve"> ist ein Dateiformat für 3D-Szenen und –Modelle.</w:t>
            </w:r>
          </w:p>
        </w:tc>
      </w:tr>
      <w:tr w:rsidR="006C6C1D" w14:paraId="746C854A" w14:textId="77777777" w:rsidTr="00975838">
        <w:tc>
          <w:tcPr>
            <w:tcW w:w="2405" w:type="dxa"/>
          </w:tcPr>
          <w:p w14:paraId="22C2C267" w14:textId="68350672" w:rsidR="006C6C1D" w:rsidRDefault="006C6C1D" w:rsidP="00975838">
            <w:r>
              <w:t>MB</w:t>
            </w:r>
          </w:p>
        </w:tc>
        <w:tc>
          <w:tcPr>
            <w:tcW w:w="6657" w:type="dxa"/>
          </w:tcPr>
          <w:p w14:paraId="24A8A271" w14:textId="18F6ACA1" w:rsidR="006C6C1D" w:rsidRDefault="006C6C1D" w:rsidP="00975838">
            <w:r>
              <w:t>Megabyte</w:t>
            </w:r>
            <w:bookmarkStart w:id="248" w:name="_GoBack"/>
            <w:bookmarkEnd w:id="248"/>
          </w:p>
        </w:tc>
      </w:tr>
    </w:tbl>
    <w:p w14:paraId="75AA69B7" w14:textId="77777777" w:rsidR="00F57978" w:rsidRPr="00F57978" w:rsidRDefault="00F57978" w:rsidP="00F57978"/>
    <w:p w14:paraId="0856CD61" w14:textId="77777777" w:rsidR="00304589" w:rsidRDefault="00A22A93" w:rsidP="005151FA">
      <w:pPr>
        <w:pStyle w:val="berschrift1"/>
        <w:rPr>
          <w:noProof/>
        </w:rPr>
      </w:pPr>
      <w:bookmarkStart w:id="249" w:name="_Toc40881929"/>
      <w:r>
        <w:lastRenderedPageBreak/>
        <w:t>Tabellenverzeichnis</w:t>
      </w:r>
      <w:bookmarkEnd w:id="249"/>
      <w:r w:rsidR="005151FA" w:rsidRPr="005151FA">
        <w:rPr>
          <w:sz w:val="22"/>
          <w:szCs w:val="22"/>
        </w:rPr>
        <w:fldChar w:fldCharType="begin"/>
      </w:r>
      <w:r w:rsidRPr="2B391BEB">
        <w:rPr>
          <w:sz w:val="22"/>
          <w:szCs w:val="22"/>
        </w:rPr>
        <w:instrText xml:space="preserve"> TOC \h \z \c "Tabelle" </w:instrText>
      </w:r>
      <w:r w:rsidR="005151FA" w:rsidRPr="005151FA">
        <w:rPr>
          <w:sz w:val="22"/>
          <w:szCs w:val="22"/>
        </w:rPr>
        <w:fldChar w:fldCharType="separate"/>
      </w:r>
    </w:p>
    <w:p w14:paraId="0511C42E" w14:textId="65FD4DB1" w:rsidR="00304589" w:rsidRDefault="006C6C1D">
      <w:pPr>
        <w:pStyle w:val="Abbildungsverzeichnis"/>
        <w:tabs>
          <w:tab w:val="right" w:leader="dot" w:pos="9062"/>
        </w:tabs>
        <w:rPr>
          <w:rFonts w:asciiTheme="minorHAnsi" w:eastAsiaTheme="minorEastAsia" w:hAnsiTheme="minorHAnsi"/>
          <w:noProof/>
          <w:lang w:eastAsia="de-CH"/>
        </w:rPr>
      </w:pPr>
      <w:hyperlink w:anchor="_Toc40877694" w:history="1">
        <w:r w:rsidR="00304589" w:rsidRPr="000205B5">
          <w:rPr>
            <w:rStyle w:val="Hyperlink"/>
            <w:noProof/>
          </w:rPr>
          <w:t>Tabelle 1: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07.01.2020</w:t>
        </w:r>
        <w:r w:rsidR="00304589">
          <w:rPr>
            <w:noProof/>
            <w:webHidden/>
          </w:rPr>
          <w:tab/>
        </w:r>
        <w:r w:rsidR="00304589">
          <w:rPr>
            <w:noProof/>
            <w:webHidden/>
          </w:rPr>
          <w:fldChar w:fldCharType="begin"/>
        </w:r>
        <w:r w:rsidR="00304589">
          <w:rPr>
            <w:noProof/>
            <w:webHidden/>
          </w:rPr>
          <w:instrText xml:space="preserve"> PAGEREF _Toc40877694 \h </w:instrText>
        </w:r>
        <w:r w:rsidR="00304589">
          <w:rPr>
            <w:noProof/>
            <w:webHidden/>
          </w:rPr>
        </w:r>
        <w:r w:rsidR="00304589">
          <w:rPr>
            <w:noProof/>
            <w:webHidden/>
          </w:rPr>
          <w:fldChar w:fldCharType="separate"/>
        </w:r>
        <w:r w:rsidR="00304589">
          <w:rPr>
            <w:noProof/>
            <w:webHidden/>
          </w:rPr>
          <w:t>5</w:t>
        </w:r>
        <w:r w:rsidR="00304589">
          <w:rPr>
            <w:noProof/>
            <w:webHidden/>
          </w:rPr>
          <w:fldChar w:fldCharType="end"/>
        </w:r>
      </w:hyperlink>
    </w:p>
    <w:p w14:paraId="159FC632" w14:textId="15B2643A" w:rsidR="00304589" w:rsidRDefault="006C6C1D">
      <w:pPr>
        <w:pStyle w:val="Abbildungsverzeichnis"/>
        <w:tabs>
          <w:tab w:val="right" w:leader="dot" w:pos="9062"/>
        </w:tabs>
        <w:rPr>
          <w:rFonts w:asciiTheme="minorHAnsi" w:eastAsiaTheme="minorEastAsia" w:hAnsiTheme="minorHAnsi"/>
          <w:noProof/>
          <w:lang w:eastAsia="de-CH"/>
        </w:rPr>
      </w:pPr>
      <w:hyperlink w:anchor="_Toc40877695" w:history="1">
        <w:r w:rsidR="00304589" w:rsidRPr="000205B5">
          <w:rPr>
            <w:rStyle w:val="Hyperlink"/>
            <w:noProof/>
          </w:rPr>
          <w:t>Tabelle 2: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08.01.2020</w:t>
        </w:r>
        <w:r w:rsidR="00304589">
          <w:rPr>
            <w:noProof/>
            <w:webHidden/>
          </w:rPr>
          <w:tab/>
        </w:r>
        <w:r w:rsidR="00304589">
          <w:rPr>
            <w:noProof/>
            <w:webHidden/>
          </w:rPr>
          <w:fldChar w:fldCharType="begin"/>
        </w:r>
        <w:r w:rsidR="00304589">
          <w:rPr>
            <w:noProof/>
            <w:webHidden/>
          </w:rPr>
          <w:instrText xml:space="preserve"> PAGEREF _Toc40877695 \h </w:instrText>
        </w:r>
        <w:r w:rsidR="00304589">
          <w:rPr>
            <w:noProof/>
            <w:webHidden/>
          </w:rPr>
        </w:r>
        <w:r w:rsidR="00304589">
          <w:rPr>
            <w:noProof/>
            <w:webHidden/>
          </w:rPr>
          <w:fldChar w:fldCharType="separate"/>
        </w:r>
        <w:r w:rsidR="00304589">
          <w:rPr>
            <w:noProof/>
            <w:webHidden/>
          </w:rPr>
          <w:t>5</w:t>
        </w:r>
        <w:r w:rsidR="00304589">
          <w:rPr>
            <w:noProof/>
            <w:webHidden/>
          </w:rPr>
          <w:fldChar w:fldCharType="end"/>
        </w:r>
      </w:hyperlink>
    </w:p>
    <w:p w14:paraId="2D832975" w14:textId="58D7B5A4" w:rsidR="00304589" w:rsidRDefault="006C6C1D">
      <w:pPr>
        <w:pStyle w:val="Abbildungsverzeichnis"/>
        <w:tabs>
          <w:tab w:val="right" w:leader="dot" w:pos="9062"/>
        </w:tabs>
        <w:rPr>
          <w:rFonts w:asciiTheme="minorHAnsi" w:eastAsiaTheme="minorEastAsia" w:hAnsiTheme="minorHAnsi"/>
          <w:noProof/>
          <w:lang w:eastAsia="de-CH"/>
        </w:rPr>
      </w:pPr>
      <w:hyperlink w:anchor="_Toc40877696" w:history="1">
        <w:r w:rsidR="00304589" w:rsidRPr="000205B5">
          <w:rPr>
            <w:rStyle w:val="Hyperlink"/>
            <w:noProof/>
          </w:rPr>
          <w:t>Tabelle 3: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13.01.2020</w:t>
        </w:r>
        <w:r w:rsidR="00304589">
          <w:rPr>
            <w:noProof/>
            <w:webHidden/>
          </w:rPr>
          <w:tab/>
        </w:r>
        <w:r w:rsidR="00304589">
          <w:rPr>
            <w:noProof/>
            <w:webHidden/>
          </w:rPr>
          <w:fldChar w:fldCharType="begin"/>
        </w:r>
        <w:r w:rsidR="00304589">
          <w:rPr>
            <w:noProof/>
            <w:webHidden/>
          </w:rPr>
          <w:instrText xml:space="preserve"> PAGEREF _Toc40877696 \h </w:instrText>
        </w:r>
        <w:r w:rsidR="00304589">
          <w:rPr>
            <w:noProof/>
            <w:webHidden/>
          </w:rPr>
        </w:r>
        <w:r w:rsidR="00304589">
          <w:rPr>
            <w:noProof/>
            <w:webHidden/>
          </w:rPr>
          <w:fldChar w:fldCharType="separate"/>
        </w:r>
        <w:r w:rsidR="00304589">
          <w:rPr>
            <w:noProof/>
            <w:webHidden/>
          </w:rPr>
          <w:t>6</w:t>
        </w:r>
        <w:r w:rsidR="00304589">
          <w:rPr>
            <w:noProof/>
            <w:webHidden/>
          </w:rPr>
          <w:fldChar w:fldCharType="end"/>
        </w:r>
      </w:hyperlink>
    </w:p>
    <w:p w14:paraId="1BDA3750" w14:textId="169EBDDD" w:rsidR="00304589" w:rsidRDefault="006C6C1D">
      <w:pPr>
        <w:pStyle w:val="Abbildungsverzeichnis"/>
        <w:tabs>
          <w:tab w:val="right" w:leader="dot" w:pos="9062"/>
        </w:tabs>
        <w:rPr>
          <w:rFonts w:asciiTheme="minorHAnsi" w:eastAsiaTheme="minorEastAsia" w:hAnsiTheme="minorHAnsi"/>
          <w:noProof/>
          <w:lang w:eastAsia="de-CH"/>
        </w:rPr>
      </w:pPr>
      <w:hyperlink w:anchor="_Toc40877697" w:history="1">
        <w:r w:rsidR="00304589" w:rsidRPr="000205B5">
          <w:rPr>
            <w:rStyle w:val="Hyperlink"/>
            <w:noProof/>
          </w:rPr>
          <w:t>Tabelle 4: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28.01.2020</w:t>
        </w:r>
        <w:r w:rsidR="00304589">
          <w:rPr>
            <w:noProof/>
            <w:webHidden/>
          </w:rPr>
          <w:tab/>
        </w:r>
        <w:r w:rsidR="00304589">
          <w:rPr>
            <w:noProof/>
            <w:webHidden/>
          </w:rPr>
          <w:fldChar w:fldCharType="begin"/>
        </w:r>
        <w:r w:rsidR="00304589">
          <w:rPr>
            <w:noProof/>
            <w:webHidden/>
          </w:rPr>
          <w:instrText xml:space="preserve"> PAGEREF _Toc40877697 \h </w:instrText>
        </w:r>
        <w:r w:rsidR="00304589">
          <w:rPr>
            <w:noProof/>
            <w:webHidden/>
          </w:rPr>
        </w:r>
        <w:r w:rsidR="00304589">
          <w:rPr>
            <w:noProof/>
            <w:webHidden/>
          </w:rPr>
          <w:fldChar w:fldCharType="separate"/>
        </w:r>
        <w:r w:rsidR="00304589">
          <w:rPr>
            <w:noProof/>
            <w:webHidden/>
          </w:rPr>
          <w:t>6</w:t>
        </w:r>
        <w:r w:rsidR="00304589">
          <w:rPr>
            <w:noProof/>
            <w:webHidden/>
          </w:rPr>
          <w:fldChar w:fldCharType="end"/>
        </w:r>
      </w:hyperlink>
    </w:p>
    <w:p w14:paraId="1D88A852" w14:textId="39C2FDA2" w:rsidR="00304589" w:rsidRDefault="006C6C1D">
      <w:pPr>
        <w:pStyle w:val="Abbildungsverzeichnis"/>
        <w:tabs>
          <w:tab w:val="right" w:leader="dot" w:pos="9062"/>
        </w:tabs>
        <w:rPr>
          <w:rFonts w:asciiTheme="minorHAnsi" w:eastAsiaTheme="minorEastAsia" w:hAnsiTheme="minorHAnsi"/>
          <w:noProof/>
          <w:lang w:eastAsia="de-CH"/>
        </w:rPr>
      </w:pPr>
      <w:hyperlink w:anchor="_Toc40877698" w:history="1">
        <w:r w:rsidR="00304589" w:rsidRPr="000205B5">
          <w:rPr>
            <w:rStyle w:val="Hyperlink"/>
            <w:noProof/>
          </w:rPr>
          <w:t>Tabelle 5: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29.01.2020</w:t>
        </w:r>
        <w:r w:rsidR="00304589">
          <w:rPr>
            <w:noProof/>
            <w:webHidden/>
          </w:rPr>
          <w:tab/>
        </w:r>
        <w:r w:rsidR="00304589">
          <w:rPr>
            <w:noProof/>
            <w:webHidden/>
          </w:rPr>
          <w:fldChar w:fldCharType="begin"/>
        </w:r>
        <w:r w:rsidR="00304589">
          <w:rPr>
            <w:noProof/>
            <w:webHidden/>
          </w:rPr>
          <w:instrText xml:space="preserve"> PAGEREF _Toc40877698 \h </w:instrText>
        </w:r>
        <w:r w:rsidR="00304589">
          <w:rPr>
            <w:noProof/>
            <w:webHidden/>
          </w:rPr>
        </w:r>
        <w:r w:rsidR="00304589">
          <w:rPr>
            <w:noProof/>
            <w:webHidden/>
          </w:rPr>
          <w:fldChar w:fldCharType="separate"/>
        </w:r>
        <w:r w:rsidR="00304589">
          <w:rPr>
            <w:noProof/>
            <w:webHidden/>
          </w:rPr>
          <w:t>6</w:t>
        </w:r>
        <w:r w:rsidR="00304589">
          <w:rPr>
            <w:noProof/>
            <w:webHidden/>
          </w:rPr>
          <w:fldChar w:fldCharType="end"/>
        </w:r>
      </w:hyperlink>
    </w:p>
    <w:p w14:paraId="1EAE045E" w14:textId="1E9530E5" w:rsidR="00304589" w:rsidRDefault="006C6C1D">
      <w:pPr>
        <w:pStyle w:val="Abbildungsverzeichnis"/>
        <w:tabs>
          <w:tab w:val="right" w:leader="dot" w:pos="9062"/>
        </w:tabs>
        <w:rPr>
          <w:rFonts w:asciiTheme="minorHAnsi" w:eastAsiaTheme="minorEastAsia" w:hAnsiTheme="minorHAnsi"/>
          <w:noProof/>
          <w:lang w:eastAsia="de-CH"/>
        </w:rPr>
      </w:pPr>
      <w:hyperlink w:anchor="_Toc40877699" w:history="1">
        <w:r w:rsidR="00304589" w:rsidRPr="000205B5">
          <w:rPr>
            <w:rStyle w:val="Hyperlink"/>
            <w:noProof/>
          </w:rPr>
          <w:t>Tabelle 6: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30.01.2020</w:t>
        </w:r>
        <w:r w:rsidR="00304589">
          <w:rPr>
            <w:noProof/>
            <w:webHidden/>
          </w:rPr>
          <w:tab/>
        </w:r>
        <w:r w:rsidR="00304589">
          <w:rPr>
            <w:noProof/>
            <w:webHidden/>
          </w:rPr>
          <w:fldChar w:fldCharType="begin"/>
        </w:r>
        <w:r w:rsidR="00304589">
          <w:rPr>
            <w:noProof/>
            <w:webHidden/>
          </w:rPr>
          <w:instrText xml:space="preserve"> PAGEREF _Toc40877699 \h </w:instrText>
        </w:r>
        <w:r w:rsidR="00304589">
          <w:rPr>
            <w:noProof/>
            <w:webHidden/>
          </w:rPr>
        </w:r>
        <w:r w:rsidR="00304589">
          <w:rPr>
            <w:noProof/>
            <w:webHidden/>
          </w:rPr>
          <w:fldChar w:fldCharType="separate"/>
        </w:r>
        <w:r w:rsidR="00304589">
          <w:rPr>
            <w:noProof/>
            <w:webHidden/>
          </w:rPr>
          <w:t>7</w:t>
        </w:r>
        <w:r w:rsidR="00304589">
          <w:rPr>
            <w:noProof/>
            <w:webHidden/>
          </w:rPr>
          <w:fldChar w:fldCharType="end"/>
        </w:r>
      </w:hyperlink>
    </w:p>
    <w:p w14:paraId="14EA54EE" w14:textId="2BF11B5D" w:rsidR="00304589" w:rsidRDefault="006C6C1D">
      <w:pPr>
        <w:pStyle w:val="Abbildungsverzeichnis"/>
        <w:tabs>
          <w:tab w:val="right" w:leader="dot" w:pos="9062"/>
        </w:tabs>
        <w:rPr>
          <w:rFonts w:asciiTheme="minorHAnsi" w:eastAsiaTheme="minorEastAsia" w:hAnsiTheme="minorHAnsi"/>
          <w:noProof/>
          <w:lang w:eastAsia="de-CH"/>
        </w:rPr>
      </w:pPr>
      <w:hyperlink w:anchor="_Toc40877700" w:history="1">
        <w:r w:rsidR="00304589" w:rsidRPr="000205B5">
          <w:rPr>
            <w:rStyle w:val="Hyperlink"/>
            <w:noProof/>
          </w:rPr>
          <w:t>Tabelle 7: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31.01.2020</w:t>
        </w:r>
        <w:r w:rsidR="00304589">
          <w:rPr>
            <w:noProof/>
            <w:webHidden/>
          </w:rPr>
          <w:tab/>
        </w:r>
        <w:r w:rsidR="00304589">
          <w:rPr>
            <w:noProof/>
            <w:webHidden/>
          </w:rPr>
          <w:fldChar w:fldCharType="begin"/>
        </w:r>
        <w:r w:rsidR="00304589">
          <w:rPr>
            <w:noProof/>
            <w:webHidden/>
          </w:rPr>
          <w:instrText xml:space="preserve"> PAGEREF _Toc40877700 \h </w:instrText>
        </w:r>
        <w:r w:rsidR="00304589">
          <w:rPr>
            <w:noProof/>
            <w:webHidden/>
          </w:rPr>
        </w:r>
        <w:r w:rsidR="00304589">
          <w:rPr>
            <w:noProof/>
            <w:webHidden/>
          </w:rPr>
          <w:fldChar w:fldCharType="separate"/>
        </w:r>
        <w:r w:rsidR="00304589">
          <w:rPr>
            <w:noProof/>
            <w:webHidden/>
          </w:rPr>
          <w:t>7</w:t>
        </w:r>
        <w:r w:rsidR="00304589">
          <w:rPr>
            <w:noProof/>
            <w:webHidden/>
          </w:rPr>
          <w:fldChar w:fldCharType="end"/>
        </w:r>
      </w:hyperlink>
    </w:p>
    <w:p w14:paraId="7CC8EC93" w14:textId="7BC5940B" w:rsidR="00304589" w:rsidRDefault="006C6C1D">
      <w:pPr>
        <w:pStyle w:val="Abbildungsverzeichnis"/>
        <w:tabs>
          <w:tab w:val="right" w:leader="dot" w:pos="9062"/>
        </w:tabs>
        <w:rPr>
          <w:rFonts w:asciiTheme="minorHAnsi" w:eastAsiaTheme="minorEastAsia" w:hAnsiTheme="minorHAnsi"/>
          <w:noProof/>
          <w:lang w:eastAsia="de-CH"/>
        </w:rPr>
      </w:pPr>
      <w:hyperlink w:anchor="_Toc40877701" w:history="1">
        <w:r w:rsidR="00304589" w:rsidRPr="000205B5">
          <w:rPr>
            <w:rStyle w:val="Hyperlink"/>
            <w:noProof/>
          </w:rPr>
          <w:t>Tabelle 8: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04.02.2020</w:t>
        </w:r>
        <w:r w:rsidR="00304589">
          <w:rPr>
            <w:noProof/>
            <w:webHidden/>
          </w:rPr>
          <w:tab/>
        </w:r>
        <w:r w:rsidR="00304589">
          <w:rPr>
            <w:noProof/>
            <w:webHidden/>
          </w:rPr>
          <w:fldChar w:fldCharType="begin"/>
        </w:r>
        <w:r w:rsidR="00304589">
          <w:rPr>
            <w:noProof/>
            <w:webHidden/>
          </w:rPr>
          <w:instrText xml:space="preserve"> PAGEREF _Toc40877701 \h </w:instrText>
        </w:r>
        <w:r w:rsidR="00304589">
          <w:rPr>
            <w:noProof/>
            <w:webHidden/>
          </w:rPr>
        </w:r>
        <w:r w:rsidR="00304589">
          <w:rPr>
            <w:noProof/>
            <w:webHidden/>
          </w:rPr>
          <w:fldChar w:fldCharType="separate"/>
        </w:r>
        <w:r w:rsidR="00304589">
          <w:rPr>
            <w:noProof/>
            <w:webHidden/>
          </w:rPr>
          <w:t>7</w:t>
        </w:r>
        <w:r w:rsidR="00304589">
          <w:rPr>
            <w:noProof/>
            <w:webHidden/>
          </w:rPr>
          <w:fldChar w:fldCharType="end"/>
        </w:r>
      </w:hyperlink>
    </w:p>
    <w:p w14:paraId="4328B37F" w14:textId="44968BA4" w:rsidR="00304589" w:rsidRDefault="006C6C1D">
      <w:pPr>
        <w:pStyle w:val="Abbildungsverzeichnis"/>
        <w:tabs>
          <w:tab w:val="right" w:leader="dot" w:pos="9062"/>
        </w:tabs>
        <w:rPr>
          <w:rFonts w:asciiTheme="minorHAnsi" w:eastAsiaTheme="minorEastAsia" w:hAnsiTheme="minorHAnsi"/>
          <w:noProof/>
          <w:lang w:eastAsia="de-CH"/>
        </w:rPr>
      </w:pPr>
      <w:hyperlink w:anchor="_Toc40877702" w:history="1">
        <w:r w:rsidR="00304589" w:rsidRPr="000205B5">
          <w:rPr>
            <w:rStyle w:val="Hyperlink"/>
            <w:noProof/>
          </w:rPr>
          <w:t>Tabelle 9: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10.02.2020</w:t>
        </w:r>
        <w:r w:rsidR="00304589">
          <w:rPr>
            <w:noProof/>
            <w:webHidden/>
          </w:rPr>
          <w:tab/>
        </w:r>
        <w:r w:rsidR="00304589">
          <w:rPr>
            <w:noProof/>
            <w:webHidden/>
          </w:rPr>
          <w:fldChar w:fldCharType="begin"/>
        </w:r>
        <w:r w:rsidR="00304589">
          <w:rPr>
            <w:noProof/>
            <w:webHidden/>
          </w:rPr>
          <w:instrText xml:space="preserve"> PAGEREF _Toc40877702 \h </w:instrText>
        </w:r>
        <w:r w:rsidR="00304589">
          <w:rPr>
            <w:noProof/>
            <w:webHidden/>
          </w:rPr>
        </w:r>
        <w:r w:rsidR="00304589">
          <w:rPr>
            <w:noProof/>
            <w:webHidden/>
          </w:rPr>
          <w:fldChar w:fldCharType="separate"/>
        </w:r>
        <w:r w:rsidR="00304589">
          <w:rPr>
            <w:noProof/>
            <w:webHidden/>
          </w:rPr>
          <w:t>8</w:t>
        </w:r>
        <w:r w:rsidR="00304589">
          <w:rPr>
            <w:noProof/>
            <w:webHidden/>
          </w:rPr>
          <w:fldChar w:fldCharType="end"/>
        </w:r>
      </w:hyperlink>
    </w:p>
    <w:p w14:paraId="0B7ADECA" w14:textId="1F0CA53F" w:rsidR="00304589" w:rsidRDefault="006C6C1D">
      <w:pPr>
        <w:pStyle w:val="Abbildungsverzeichnis"/>
        <w:tabs>
          <w:tab w:val="right" w:leader="dot" w:pos="9062"/>
        </w:tabs>
        <w:rPr>
          <w:rFonts w:asciiTheme="minorHAnsi" w:eastAsiaTheme="minorEastAsia" w:hAnsiTheme="minorHAnsi"/>
          <w:noProof/>
          <w:lang w:eastAsia="de-CH"/>
        </w:rPr>
      </w:pPr>
      <w:hyperlink w:anchor="_Toc40877703" w:history="1">
        <w:r w:rsidR="00304589" w:rsidRPr="000205B5">
          <w:rPr>
            <w:rStyle w:val="Hyperlink"/>
            <w:noProof/>
          </w:rPr>
          <w:t>Tabelle 10: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02.03.2020</w:t>
        </w:r>
        <w:r w:rsidR="00304589">
          <w:rPr>
            <w:noProof/>
            <w:webHidden/>
          </w:rPr>
          <w:tab/>
        </w:r>
        <w:r w:rsidR="00304589">
          <w:rPr>
            <w:noProof/>
            <w:webHidden/>
          </w:rPr>
          <w:fldChar w:fldCharType="begin"/>
        </w:r>
        <w:r w:rsidR="00304589">
          <w:rPr>
            <w:noProof/>
            <w:webHidden/>
          </w:rPr>
          <w:instrText xml:space="preserve"> PAGEREF _Toc40877703 \h </w:instrText>
        </w:r>
        <w:r w:rsidR="00304589">
          <w:rPr>
            <w:noProof/>
            <w:webHidden/>
          </w:rPr>
        </w:r>
        <w:r w:rsidR="00304589">
          <w:rPr>
            <w:noProof/>
            <w:webHidden/>
          </w:rPr>
          <w:fldChar w:fldCharType="separate"/>
        </w:r>
        <w:r w:rsidR="00304589">
          <w:rPr>
            <w:noProof/>
            <w:webHidden/>
          </w:rPr>
          <w:t>8</w:t>
        </w:r>
        <w:r w:rsidR="00304589">
          <w:rPr>
            <w:noProof/>
            <w:webHidden/>
          </w:rPr>
          <w:fldChar w:fldCharType="end"/>
        </w:r>
      </w:hyperlink>
    </w:p>
    <w:p w14:paraId="03C1A216" w14:textId="66103184" w:rsidR="00304589" w:rsidRDefault="006C6C1D">
      <w:pPr>
        <w:pStyle w:val="Abbildungsverzeichnis"/>
        <w:tabs>
          <w:tab w:val="right" w:leader="dot" w:pos="9062"/>
        </w:tabs>
        <w:rPr>
          <w:rFonts w:asciiTheme="minorHAnsi" w:eastAsiaTheme="minorEastAsia" w:hAnsiTheme="minorHAnsi"/>
          <w:noProof/>
          <w:lang w:eastAsia="de-CH"/>
        </w:rPr>
      </w:pPr>
      <w:hyperlink w:anchor="_Toc40877704" w:history="1">
        <w:r w:rsidR="00304589" w:rsidRPr="000205B5">
          <w:rPr>
            <w:rStyle w:val="Hyperlink"/>
            <w:noProof/>
          </w:rPr>
          <w:t>Tabelle 11: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03.03.2020</w:t>
        </w:r>
        <w:r w:rsidR="00304589">
          <w:rPr>
            <w:noProof/>
            <w:webHidden/>
          </w:rPr>
          <w:tab/>
        </w:r>
        <w:r w:rsidR="00304589">
          <w:rPr>
            <w:noProof/>
            <w:webHidden/>
          </w:rPr>
          <w:fldChar w:fldCharType="begin"/>
        </w:r>
        <w:r w:rsidR="00304589">
          <w:rPr>
            <w:noProof/>
            <w:webHidden/>
          </w:rPr>
          <w:instrText xml:space="preserve"> PAGEREF _Toc40877704 \h </w:instrText>
        </w:r>
        <w:r w:rsidR="00304589">
          <w:rPr>
            <w:noProof/>
            <w:webHidden/>
          </w:rPr>
        </w:r>
        <w:r w:rsidR="00304589">
          <w:rPr>
            <w:noProof/>
            <w:webHidden/>
          </w:rPr>
          <w:fldChar w:fldCharType="separate"/>
        </w:r>
        <w:r w:rsidR="00304589">
          <w:rPr>
            <w:noProof/>
            <w:webHidden/>
          </w:rPr>
          <w:t>9</w:t>
        </w:r>
        <w:r w:rsidR="00304589">
          <w:rPr>
            <w:noProof/>
            <w:webHidden/>
          </w:rPr>
          <w:fldChar w:fldCharType="end"/>
        </w:r>
      </w:hyperlink>
    </w:p>
    <w:p w14:paraId="3673CA09" w14:textId="0A1C2A6A" w:rsidR="00304589" w:rsidRDefault="006C6C1D">
      <w:pPr>
        <w:pStyle w:val="Abbildungsverzeichnis"/>
        <w:tabs>
          <w:tab w:val="right" w:leader="dot" w:pos="9062"/>
        </w:tabs>
        <w:rPr>
          <w:rFonts w:asciiTheme="minorHAnsi" w:eastAsiaTheme="minorEastAsia" w:hAnsiTheme="minorHAnsi"/>
          <w:noProof/>
          <w:lang w:eastAsia="de-CH"/>
        </w:rPr>
      </w:pPr>
      <w:hyperlink w:anchor="_Toc40877705" w:history="1">
        <w:r w:rsidR="00304589" w:rsidRPr="000205B5">
          <w:rPr>
            <w:rStyle w:val="Hyperlink"/>
            <w:noProof/>
          </w:rPr>
          <w:t>Tabelle 12: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04.03.2020</w:t>
        </w:r>
        <w:r w:rsidR="00304589">
          <w:rPr>
            <w:noProof/>
            <w:webHidden/>
          </w:rPr>
          <w:tab/>
        </w:r>
        <w:r w:rsidR="00304589">
          <w:rPr>
            <w:noProof/>
            <w:webHidden/>
          </w:rPr>
          <w:fldChar w:fldCharType="begin"/>
        </w:r>
        <w:r w:rsidR="00304589">
          <w:rPr>
            <w:noProof/>
            <w:webHidden/>
          </w:rPr>
          <w:instrText xml:space="preserve"> PAGEREF _Toc40877705 \h </w:instrText>
        </w:r>
        <w:r w:rsidR="00304589">
          <w:rPr>
            <w:noProof/>
            <w:webHidden/>
          </w:rPr>
        </w:r>
        <w:r w:rsidR="00304589">
          <w:rPr>
            <w:noProof/>
            <w:webHidden/>
          </w:rPr>
          <w:fldChar w:fldCharType="separate"/>
        </w:r>
        <w:r w:rsidR="00304589">
          <w:rPr>
            <w:noProof/>
            <w:webHidden/>
          </w:rPr>
          <w:t>9</w:t>
        </w:r>
        <w:r w:rsidR="00304589">
          <w:rPr>
            <w:noProof/>
            <w:webHidden/>
          </w:rPr>
          <w:fldChar w:fldCharType="end"/>
        </w:r>
      </w:hyperlink>
    </w:p>
    <w:p w14:paraId="131A7CE9" w14:textId="314C085F" w:rsidR="00304589" w:rsidRDefault="006C6C1D">
      <w:pPr>
        <w:pStyle w:val="Abbildungsverzeichnis"/>
        <w:tabs>
          <w:tab w:val="right" w:leader="dot" w:pos="9062"/>
        </w:tabs>
        <w:rPr>
          <w:rFonts w:asciiTheme="minorHAnsi" w:eastAsiaTheme="minorEastAsia" w:hAnsiTheme="minorHAnsi"/>
          <w:noProof/>
          <w:lang w:eastAsia="de-CH"/>
        </w:rPr>
      </w:pPr>
      <w:hyperlink w:anchor="_Toc40877706" w:history="1">
        <w:r w:rsidR="00304589" w:rsidRPr="000205B5">
          <w:rPr>
            <w:rStyle w:val="Hyperlink"/>
            <w:noProof/>
          </w:rPr>
          <w:t>Tabelle 13: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09.03.2020</w:t>
        </w:r>
        <w:r w:rsidR="00304589">
          <w:rPr>
            <w:noProof/>
            <w:webHidden/>
          </w:rPr>
          <w:tab/>
        </w:r>
        <w:r w:rsidR="00304589">
          <w:rPr>
            <w:noProof/>
            <w:webHidden/>
          </w:rPr>
          <w:fldChar w:fldCharType="begin"/>
        </w:r>
        <w:r w:rsidR="00304589">
          <w:rPr>
            <w:noProof/>
            <w:webHidden/>
          </w:rPr>
          <w:instrText xml:space="preserve"> PAGEREF _Toc40877706 \h </w:instrText>
        </w:r>
        <w:r w:rsidR="00304589">
          <w:rPr>
            <w:noProof/>
            <w:webHidden/>
          </w:rPr>
        </w:r>
        <w:r w:rsidR="00304589">
          <w:rPr>
            <w:noProof/>
            <w:webHidden/>
          </w:rPr>
          <w:fldChar w:fldCharType="separate"/>
        </w:r>
        <w:r w:rsidR="00304589">
          <w:rPr>
            <w:noProof/>
            <w:webHidden/>
          </w:rPr>
          <w:t>9</w:t>
        </w:r>
        <w:r w:rsidR="00304589">
          <w:rPr>
            <w:noProof/>
            <w:webHidden/>
          </w:rPr>
          <w:fldChar w:fldCharType="end"/>
        </w:r>
      </w:hyperlink>
    </w:p>
    <w:p w14:paraId="7A36AE9D" w14:textId="46514DEB" w:rsidR="00304589" w:rsidRDefault="006C6C1D">
      <w:pPr>
        <w:pStyle w:val="Abbildungsverzeichnis"/>
        <w:tabs>
          <w:tab w:val="right" w:leader="dot" w:pos="9062"/>
        </w:tabs>
        <w:rPr>
          <w:rFonts w:asciiTheme="minorHAnsi" w:eastAsiaTheme="minorEastAsia" w:hAnsiTheme="minorHAnsi"/>
          <w:noProof/>
          <w:lang w:eastAsia="de-CH"/>
        </w:rPr>
      </w:pPr>
      <w:hyperlink w:anchor="_Toc40877707" w:history="1">
        <w:r w:rsidR="00304589" w:rsidRPr="000205B5">
          <w:rPr>
            <w:rStyle w:val="Hyperlink"/>
            <w:noProof/>
          </w:rPr>
          <w:t>Tabelle 14: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25.03.2020</w:t>
        </w:r>
        <w:r w:rsidR="00304589">
          <w:rPr>
            <w:noProof/>
            <w:webHidden/>
          </w:rPr>
          <w:tab/>
        </w:r>
        <w:r w:rsidR="00304589">
          <w:rPr>
            <w:noProof/>
            <w:webHidden/>
          </w:rPr>
          <w:fldChar w:fldCharType="begin"/>
        </w:r>
        <w:r w:rsidR="00304589">
          <w:rPr>
            <w:noProof/>
            <w:webHidden/>
          </w:rPr>
          <w:instrText xml:space="preserve"> PAGEREF _Toc40877707 \h </w:instrText>
        </w:r>
        <w:r w:rsidR="00304589">
          <w:rPr>
            <w:noProof/>
            <w:webHidden/>
          </w:rPr>
        </w:r>
        <w:r w:rsidR="00304589">
          <w:rPr>
            <w:noProof/>
            <w:webHidden/>
          </w:rPr>
          <w:fldChar w:fldCharType="separate"/>
        </w:r>
        <w:r w:rsidR="00304589">
          <w:rPr>
            <w:noProof/>
            <w:webHidden/>
          </w:rPr>
          <w:t>10</w:t>
        </w:r>
        <w:r w:rsidR="00304589">
          <w:rPr>
            <w:noProof/>
            <w:webHidden/>
          </w:rPr>
          <w:fldChar w:fldCharType="end"/>
        </w:r>
      </w:hyperlink>
    </w:p>
    <w:p w14:paraId="1ED5B12D" w14:textId="7F731927" w:rsidR="00304589" w:rsidRDefault="006C6C1D">
      <w:pPr>
        <w:pStyle w:val="Abbildungsverzeichnis"/>
        <w:tabs>
          <w:tab w:val="right" w:leader="dot" w:pos="9062"/>
        </w:tabs>
        <w:rPr>
          <w:rFonts w:asciiTheme="minorHAnsi" w:eastAsiaTheme="minorEastAsia" w:hAnsiTheme="minorHAnsi"/>
          <w:noProof/>
          <w:lang w:eastAsia="de-CH"/>
        </w:rPr>
      </w:pPr>
      <w:hyperlink w:anchor="_Toc40877708" w:history="1">
        <w:r w:rsidR="00304589" w:rsidRPr="000205B5">
          <w:rPr>
            <w:rStyle w:val="Hyperlink"/>
            <w:noProof/>
          </w:rPr>
          <w:t>Tabelle 15: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31.03.2020</w:t>
        </w:r>
        <w:r w:rsidR="00304589">
          <w:rPr>
            <w:noProof/>
            <w:webHidden/>
          </w:rPr>
          <w:tab/>
        </w:r>
        <w:r w:rsidR="00304589">
          <w:rPr>
            <w:noProof/>
            <w:webHidden/>
          </w:rPr>
          <w:fldChar w:fldCharType="begin"/>
        </w:r>
        <w:r w:rsidR="00304589">
          <w:rPr>
            <w:noProof/>
            <w:webHidden/>
          </w:rPr>
          <w:instrText xml:space="preserve"> PAGEREF _Toc40877708 \h </w:instrText>
        </w:r>
        <w:r w:rsidR="00304589">
          <w:rPr>
            <w:noProof/>
            <w:webHidden/>
          </w:rPr>
        </w:r>
        <w:r w:rsidR="00304589">
          <w:rPr>
            <w:noProof/>
            <w:webHidden/>
          </w:rPr>
          <w:fldChar w:fldCharType="separate"/>
        </w:r>
        <w:r w:rsidR="00304589">
          <w:rPr>
            <w:noProof/>
            <w:webHidden/>
          </w:rPr>
          <w:t>10</w:t>
        </w:r>
        <w:r w:rsidR="00304589">
          <w:rPr>
            <w:noProof/>
            <w:webHidden/>
          </w:rPr>
          <w:fldChar w:fldCharType="end"/>
        </w:r>
      </w:hyperlink>
    </w:p>
    <w:p w14:paraId="06FAD3CF" w14:textId="7E7FAD2A" w:rsidR="00304589" w:rsidRDefault="006C6C1D">
      <w:pPr>
        <w:pStyle w:val="Abbildungsverzeichnis"/>
        <w:tabs>
          <w:tab w:val="right" w:leader="dot" w:pos="9062"/>
        </w:tabs>
        <w:rPr>
          <w:rFonts w:asciiTheme="minorHAnsi" w:eastAsiaTheme="minorEastAsia" w:hAnsiTheme="minorHAnsi"/>
          <w:noProof/>
          <w:lang w:eastAsia="de-CH"/>
        </w:rPr>
      </w:pPr>
      <w:hyperlink w:anchor="_Toc40877709" w:history="1">
        <w:r w:rsidR="00304589" w:rsidRPr="000205B5">
          <w:rPr>
            <w:rStyle w:val="Hyperlink"/>
            <w:noProof/>
          </w:rPr>
          <w:t>Tabelle 16: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01.04.2020</w:t>
        </w:r>
        <w:r w:rsidR="00304589">
          <w:rPr>
            <w:noProof/>
            <w:webHidden/>
          </w:rPr>
          <w:tab/>
        </w:r>
        <w:r w:rsidR="00304589">
          <w:rPr>
            <w:noProof/>
            <w:webHidden/>
          </w:rPr>
          <w:fldChar w:fldCharType="begin"/>
        </w:r>
        <w:r w:rsidR="00304589">
          <w:rPr>
            <w:noProof/>
            <w:webHidden/>
          </w:rPr>
          <w:instrText xml:space="preserve"> PAGEREF _Toc40877709 \h </w:instrText>
        </w:r>
        <w:r w:rsidR="00304589">
          <w:rPr>
            <w:noProof/>
            <w:webHidden/>
          </w:rPr>
        </w:r>
        <w:r w:rsidR="00304589">
          <w:rPr>
            <w:noProof/>
            <w:webHidden/>
          </w:rPr>
          <w:fldChar w:fldCharType="separate"/>
        </w:r>
        <w:r w:rsidR="00304589">
          <w:rPr>
            <w:noProof/>
            <w:webHidden/>
          </w:rPr>
          <w:t>11</w:t>
        </w:r>
        <w:r w:rsidR="00304589">
          <w:rPr>
            <w:noProof/>
            <w:webHidden/>
          </w:rPr>
          <w:fldChar w:fldCharType="end"/>
        </w:r>
      </w:hyperlink>
    </w:p>
    <w:p w14:paraId="5F9C521D" w14:textId="0FAC2699" w:rsidR="00304589" w:rsidRDefault="006C6C1D">
      <w:pPr>
        <w:pStyle w:val="Abbildungsverzeichnis"/>
        <w:tabs>
          <w:tab w:val="right" w:leader="dot" w:pos="9062"/>
        </w:tabs>
        <w:rPr>
          <w:rFonts w:asciiTheme="minorHAnsi" w:eastAsiaTheme="minorEastAsia" w:hAnsiTheme="minorHAnsi"/>
          <w:noProof/>
          <w:lang w:eastAsia="de-CH"/>
        </w:rPr>
      </w:pPr>
      <w:hyperlink w:anchor="_Toc40877710" w:history="1">
        <w:r w:rsidR="00304589" w:rsidRPr="000205B5">
          <w:rPr>
            <w:rStyle w:val="Hyperlink"/>
            <w:noProof/>
          </w:rPr>
          <w:t>Tabelle 17: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06.04.2020</w:t>
        </w:r>
        <w:r w:rsidR="00304589">
          <w:rPr>
            <w:noProof/>
            <w:webHidden/>
          </w:rPr>
          <w:tab/>
        </w:r>
        <w:r w:rsidR="00304589">
          <w:rPr>
            <w:noProof/>
            <w:webHidden/>
          </w:rPr>
          <w:fldChar w:fldCharType="begin"/>
        </w:r>
        <w:r w:rsidR="00304589">
          <w:rPr>
            <w:noProof/>
            <w:webHidden/>
          </w:rPr>
          <w:instrText xml:space="preserve"> PAGEREF _Toc40877710 \h </w:instrText>
        </w:r>
        <w:r w:rsidR="00304589">
          <w:rPr>
            <w:noProof/>
            <w:webHidden/>
          </w:rPr>
        </w:r>
        <w:r w:rsidR="00304589">
          <w:rPr>
            <w:noProof/>
            <w:webHidden/>
          </w:rPr>
          <w:fldChar w:fldCharType="separate"/>
        </w:r>
        <w:r w:rsidR="00304589">
          <w:rPr>
            <w:noProof/>
            <w:webHidden/>
          </w:rPr>
          <w:t>11</w:t>
        </w:r>
        <w:r w:rsidR="00304589">
          <w:rPr>
            <w:noProof/>
            <w:webHidden/>
          </w:rPr>
          <w:fldChar w:fldCharType="end"/>
        </w:r>
      </w:hyperlink>
    </w:p>
    <w:p w14:paraId="0B06F8EE" w14:textId="2044CA5D" w:rsidR="00304589" w:rsidRDefault="006C6C1D">
      <w:pPr>
        <w:pStyle w:val="Abbildungsverzeichnis"/>
        <w:tabs>
          <w:tab w:val="right" w:leader="dot" w:pos="9062"/>
        </w:tabs>
        <w:rPr>
          <w:rFonts w:asciiTheme="minorHAnsi" w:eastAsiaTheme="minorEastAsia" w:hAnsiTheme="minorHAnsi"/>
          <w:noProof/>
          <w:lang w:eastAsia="de-CH"/>
        </w:rPr>
      </w:pPr>
      <w:hyperlink w:anchor="_Toc40877711" w:history="1">
        <w:r w:rsidR="00304589" w:rsidRPr="000205B5">
          <w:rPr>
            <w:rStyle w:val="Hyperlink"/>
            <w:noProof/>
          </w:rPr>
          <w:t>Tabelle 18: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07.04.2020</w:t>
        </w:r>
        <w:r w:rsidR="00304589">
          <w:rPr>
            <w:noProof/>
            <w:webHidden/>
          </w:rPr>
          <w:tab/>
        </w:r>
        <w:r w:rsidR="00304589">
          <w:rPr>
            <w:noProof/>
            <w:webHidden/>
          </w:rPr>
          <w:fldChar w:fldCharType="begin"/>
        </w:r>
        <w:r w:rsidR="00304589">
          <w:rPr>
            <w:noProof/>
            <w:webHidden/>
          </w:rPr>
          <w:instrText xml:space="preserve"> PAGEREF _Toc40877711 \h </w:instrText>
        </w:r>
        <w:r w:rsidR="00304589">
          <w:rPr>
            <w:noProof/>
            <w:webHidden/>
          </w:rPr>
        </w:r>
        <w:r w:rsidR="00304589">
          <w:rPr>
            <w:noProof/>
            <w:webHidden/>
          </w:rPr>
          <w:fldChar w:fldCharType="separate"/>
        </w:r>
        <w:r w:rsidR="00304589">
          <w:rPr>
            <w:noProof/>
            <w:webHidden/>
          </w:rPr>
          <w:t>12</w:t>
        </w:r>
        <w:r w:rsidR="00304589">
          <w:rPr>
            <w:noProof/>
            <w:webHidden/>
          </w:rPr>
          <w:fldChar w:fldCharType="end"/>
        </w:r>
      </w:hyperlink>
    </w:p>
    <w:p w14:paraId="2588867F" w14:textId="5C493992" w:rsidR="00304589" w:rsidRDefault="006C6C1D">
      <w:pPr>
        <w:pStyle w:val="Abbildungsverzeichnis"/>
        <w:tabs>
          <w:tab w:val="right" w:leader="dot" w:pos="9062"/>
        </w:tabs>
        <w:rPr>
          <w:rFonts w:asciiTheme="minorHAnsi" w:eastAsiaTheme="minorEastAsia" w:hAnsiTheme="minorHAnsi"/>
          <w:noProof/>
          <w:lang w:eastAsia="de-CH"/>
        </w:rPr>
      </w:pPr>
      <w:hyperlink w:anchor="_Toc40877712" w:history="1">
        <w:r w:rsidR="00304589" w:rsidRPr="000205B5">
          <w:rPr>
            <w:rStyle w:val="Hyperlink"/>
            <w:noProof/>
          </w:rPr>
          <w:t>Tabelle 19: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08.04.2020</w:t>
        </w:r>
        <w:r w:rsidR="00304589">
          <w:rPr>
            <w:noProof/>
            <w:webHidden/>
          </w:rPr>
          <w:tab/>
        </w:r>
        <w:r w:rsidR="00304589">
          <w:rPr>
            <w:noProof/>
            <w:webHidden/>
          </w:rPr>
          <w:fldChar w:fldCharType="begin"/>
        </w:r>
        <w:r w:rsidR="00304589">
          <w:rPr>
            <w:noProof/>
            <w:webHidden/>
          </w:rPr>
          <w:instrText xml:space="preserve"> PAGEREF _Toc40877712 \h </w:instrText>
        </w:r>
        <w:r w:rsidR="00304589">
          <w:rPr>
            <w:noProof/>
            <w:webHidden/>
          </w:rPr>
        </w:r>
        <w:r w:rsidR="00304589">
          <w:rPr>
            <w:noProof/>
            <w:webHidden/>
          </w:rPr>
          <w:fldChar w:fldCharType="separate"/>
        </w:r>
        <w:r w:rsidR="00304589">
          <w:rPr>
            <w:noProof/>
            <w:webHidden/>
          </w:rPr>
          <w:t>12</w:t>
        </w:r>
        <w:r w:rsidR="00304589">
          <w:rPr>
            <w:noProof/>
            <w:webHidden/>
          </w:rPr>
          <w:fldChar w:fldCharType="end"/>
        </w:r>
      </w:hyperlink>
    </w:p>
    <w:p w14:paraId="019C8D48" w14:textId="6EE2C14F" w:rsidR="00304589" w:rsidRDefault="006C6C1D">
      <w:pPr>
        <w:pStyle w:val="Abbildungsverzeichnis"/>
        <w:tabs>
          <w:tab w:val="right" w:leader="dot" w:pos="9062"/>
        </w:tabs>
        <w:rPr>
          <w:rFonts w:asciiTheme="minorHAnsi" w:eastAsiaTheme="minorEastAsia" w:hAnsiTheme="minorHAnsi"/>
          <w:noProof/>
          <w:lang w:eastAsia="de-CH"/>
        </w:rPr>
      </w:pPr>
      <w:hyperlink w:anchor="_Toc40877713" w:history="1">
        <w:r w:rsidR="00304589" w:rsidRPr="000205B5">
          <w:rPr>
            <w:rStyle w:val="Hyperlink"/>
            <w:noProof/>
          </w:rPr>
          <w:t>Tabelle 20: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14.04.2020</w:t>
        </w:r>
        <w:r w:rsidR="00304589">
          <w:rPr>
            <w:noProof/>
            <w:webHidden/>
          </w:rPr>
          <w:tab/>
        </w:r>
        <w:r w:rsidR="00304589">
          <w:rPr>
            <w:noProof/>
            <w:webHidden/>
          </w:rPr>
          <w:fldChar w:fldCharType="begin"/>
        </w:r>
        <w:r w:rsidR="00304589">
          <w:rPr>
            <w:noProof/>
            <w:webHidden/>
          </w:rPr>
          <w:instrText xml:space="preserve"> PAGEREF _Toc40877713 \h </w:instrText>
        </w:r>
        <w:r w:rsidR="00304589">
          <w:rPr>
            <w:noProof/>
            <w:webHidden/>
          </w:rPr>
        </w:r>
        <w:r w:rsidR="00304589">
          <w:rPr>
            <w:noProof/>
            <w:webHidden/>
          </w:rPr>
          <w:fldChar w:fldCharType="separate"/>
        </w:r>
        <w:r w:rsidR="00304589">
          <w:rPr>
            <w:noProof/>
            <w:webHidden/>
          </w:rPr>
          <w:t>13</w:t>
        </w:r>
        <w:r w:rsidR="00304589">
          <w:rPr>
            <w:noProof/>
            <w:webHidden/>
          </w:rPr>
          <w:fldChar w:fldCharType="end"/>
        </w:r>
      </w:hyperlink>
    </w:p>
    <w:p w14:paraId="6DE4C025" w14:textId="6BAE19BD" w:rsidR="00304589" w:rsidRDefault="006C6C1D">
      <w:pPr>
        <w:pStyle w:val="Abbildungsverzeichnis"/>
        <w:tabs>
          <w:tab w:val="right" w:leader="dot" w:pos="9062"/>
        </w:tabs>
        <w:rPr>
          <w:rFonts w:asciiTheme="minorHAnsi" w:eastAsiaTheme="minorEastAsia" w:hAnsiTheme="minorHAnsi"/>
          <w:noProof/>
          <w:lang w:eastAsia="de-CH"/>
        </w:rPr>
      </w:pPr>
      <w:hyperlink w:anchor="_Toc40877714" w:history="1">
        <w:r w:rsidR="00304589" w:rsidRPr="000205B5">
          <w:rPr>
            <w:rStyle w:val="Hyperlink"/>
            <w:noProof/>
          </w:rPr>
          <w:t>Tabelle 21: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15.04.2020</w:t>
        </w:r>
        <w:r w:rsidR="00304589">
          <w:rPr>
            <w:noProof/>
            <w:webHidden/>
          </w:rPr>
          <w:tab/>
        </w:r>
        <w:r w:rsidR="00304589">
          <w:rPr>
            <w:noProof/>
            <w:webHidden/>
          </w:rPr>
          <w:fldChar w:fldCharType="begin"/>
        </w:r>
        <w:r w:rsidR="00304589">
          <w:rPr>
            <w:noProof/>
            <w:webHidden/>
          </w:rPr>
          <w:instrText xml:space="preserve"> PAGEREF _Toc40877714 \h </w:instrText>
        </w:r>
        <w:r w:rsidR="00304589">
          <w:rPr>
            <w:noProof/>
            <w:webHidden/>
          </w:rPr>
        </w:r>
        <w:r w:rsidR="00304589">
          <w:rPr>
            <w:noProof/>
            <w:webHidden/>
          </w:rPr>
          <w:fldChar w:fldCharType="separate"/>
        </w:r>
        <w:r w:rsidR="00304589">
          <w:rPr>
            <w:noProof/>
            <w:webHidden/>
          </w:rPr>
          <w:t>13</w:t>
        </w:r>
        <w:r w:rsidR="00304589">
          <w:rPr>
            <w:noProof/>
            <w:webHidden/>
          </w:rPr>
          <w:fldChar w:fldCharType="end"/>
        </w:r>
      </w:hyperlink>
    </w:p>
    <w:p w14:paraId="7BAC4619" w14:textId="0C75CE50" w:rsidR="00304589" w:rsidRDefault="006C6C1D">
      <w:pPr>
        <w:pStyle w:val="Abbildungsverzeichnis"/>
        <w:tabs>
          <w:tab w:val="right" w:leader="dot" w:pos="9062"/>
        </w:tabs>
        <w:rPr>
          <w:rFonts w:asciiTheme="minorHAnsi" w:eastAsiaTheme="minorEastAsia" w:hAnsiTheme="minorHAnsi"/>
          <w:noProof/>
          <w:lang w:eastAsia="de-CH"/>
        </w:rPr>
      </w:pPr>
      <w:hyperlink w:anchor="_Toc40877715" w:history="1">
        <w:r w:rsidR="00304589" w:rsidRPr="000205B5">
          <w:rPr>
            <w:rStyle w:val="Hyperlink"/>
            <w:noProof/>
          </w:rPr>
          <w:t>Tabelle 22: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16.04.2020</w:t>
        </w:r>
        <w:r w:rsidR="00304589">
          <w:rPr>
            <w:noProof/>
            <w:webHidden/>
          </w:rPr>
          <w:tab/>
        </w:r>
        <w:r w:rsidR="00304589">
          <w:rPr>
            <w:noProof/>
            <w:webHidden/>
          </w:rPr>
          <w:fldChar w:fldCharType="begin"/>
        </w:r>
        <w:r w:rsidR="00304589">
          <w:rPr>
            <w:noProof/>
            <w:webHidden/>
          </w:rPr>
          <w:instrText xml:space="preserve"> PAGEREF _Toc40877715 \h </w:instrText>
        </w:r>
        <w:r w:rsidR="00304589">
          <w:rPr>
            <w:noProof/>
            <w:webHidden/>
          </w:rPr>
        </w:r>
        <w:r w:rsidR="00304589">
          <w:rPr>
            <w:noProof/>
            <w:webHidden/>
          </w:rPr>
          <w:fldChar w:fldCharType="separate"/>
        </w:r>
        <w:r w:rsidR="00304589">
          <w:rPr>
            <w:noProof/>
            <w:webHidden/>
          </w:rPr>
          <w:t>13</w:t>
        </w:r>
        <w:r w:rsidR="00304589">
          <w:rPr>
            <w:noProof/>
            <w:webHidden/>
          </w:rPr>
          <w:fldChar w:fldCharType="end"/>
        </w:r>
      </w:hyperlink>
    </w:p>
    <w:p w14:paraId="1B0A1FCD" w14:textId="6A3C8E83" w:rsidR="00304589" w:rsidRDefault="006C6C1D">
      <w:pPr>
        <w:pStyle w:val="Abbildungsverzeichnis"/>
        <w:tabs>
          <w:tab w:val="right" w:leader="dot" w:pos="9062"/>
        </w:tabs>
        <w:rPr>
          <w:rFonts w:asciiTheme="minorHAnsi" w:eastAsiaTheme="minorEastAsia" w:hAnsiTheme="minorHAnsi"/>
          <w:noProof/>
          <w:lang w:eastAsia="de-CH"/>
        </w:rPr>
      </w:pPr>
      <w:hyperlink w:anchor="_Toc40877716" w:history="1">
        <w:r w:rsidR="00304589" w:rsidRPr="000205B5">
          <w:rPr>
            <w:rStyle w:val="Hyperlink"/>
            <w:noProof/>
          </w:rPr>
          <w:t>Tabelle 23: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17.04.2020</w:t>
        </w:r>
        <w:r w:rsidR="00304589">
          <w:rPr>
            <w:noProof/>
            <w:webHidden/>
          </w:rPr>
          <w:tab/>
        </w:r>
        <w:r w:rsidR="00304589">
          <w:rPr>
            <w:noProof/>
            <w:webHidden/>
          </w:rPr>
          <w:fldChar w:fldCharType="begin"/>
        </w:r>
        <w:r w:rsidR="00304589">
          <w:rPr>
            <w:noProof/>
            <w:webHidden/>
          </w:rPr>
          <w:instrText xml:space="preserve"> PAGEREF _Toc40877716 \h </w:instrText>
        </w:r>
        <w:r w:rsidR="00304589">
          <w:rPr>
            <w:noProof/>
            <w:webHidden/>
          </w:rPr>
        </w:r>
        <w:r w:rsidR="00304589">
          <w:rPr>
            <w:noProof/>
            <w:webHidden/>
          </w:rPr>
          <w:fldChar w:fldCharType="separate"/>
        </w:r>
        <w:r w:rsidR="00304589">
          <w:rPr>
            <w:noProof/>
            <w:webHidden/>
          </w:rPr>
          <w:t>14</w:t>
        </w:r>
        <w:r w:rsidR="00304589">
          <w:rPr>
            <w:noProof/>
            <w:webHidden/>
          </w:rPr>
          <w:fldChar w:fldCharType="end"/>
        </w:r>
      </w:hyperlink>
    </w:p>
    <w:p w14:paraId="6E72B28B" w14:textId="3EA19935" w:rsidR="00304589" w:rsidRDefault="006C6C1D">
      <w:pPr>
        <w:pStyle w:val="Abbildungsverzeichnis"/>
        <w:tabs>
          <w:tab w:val="right" w:leader="dot" w:pos="9062"/>
        </w:tabs>
        <w:rPr>
          <w:rFonts w:asciiTheme="minorHAnsi" w:eastAsiaTheme="minorEastAsia" w:hAnsiTheme="minorHAnsi"/>
          <w:noProof/>
          <w:lang w:eastAsia="de-CH"/>
        </w:rPr>
      </w:pPr>
      <w:hyperlink w:anchor="_Toc40877717" w:history="1">
        <w:r w:rsidR="00304589" w:rsidRPr="000205B5">
          <w:rPr>
            <w:rStyle w:val="Hyperlink"/>
            <w:noProof/>
          </w:rPr>
          <w:t>Tabelle 24: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27.04.2020</w:t>
        </w:r>
        <w:r w:rsidR="00304589">
          <w:rPr>
            <w:noProof/>
            <w:webHidden/>
          </w:rPr>
          <w:tab/>
        </w:r>
        <w:r w:rsidR="00304589">
          <w:rPr>
            <w:noProof/>
            <w:webHidden/>
          </w:rPr>
          <w:fldChar w:fldCharType="begin"/>
        </w:r>
        <w:r w:rsidR="00304589">
          <w:rPr>
            <w:noProof/>
            <w:webHidden/>
          </w:rPr>
          <w:instrText xml:space="preserve"> PAGEREF _Toc40877717 \h </w:instrText>
        </w:r>
        <w:r w:rsidR="00304589">
          <w:rPr>
            <w:noProof/>
            <w:webHidden/>
          </w:rPr>
        </w:r>
        <w:r w:rsidR="00304589">
          <w:rPr>
            <w:noProof/>
            <w:webHidden/>
          </w:rPr>
          <w:fldChar w:fldCharType="separate"/>
        </w:r>
        <w:r w:rsidR="00304589">
          <w:rPr>
            <w:noProof/>
            <w:webHidden/>
          </w:rPr>
          <w:t>14</w:t>
        </w:r>
        <w:r w:rsidR="00304589">
          <w:rPr>
            <w:noProof/>
            <w:webHidden/>
          </w:rPr>
          <w:fldChar w:fldCharType="end"/>
        </w:r>
      </w:hyperlink>
    </w:p>
    <w:p w14:paraId="41386BBE" w14:textId="5000C6E8" w:rsidR="00304589" w:rsidRDefault="006C6C1D">
      <w:pPr>
        <w:pStyle w:val="Abbildungsverzeichnis"/>
        <w:tabs>
          <w:tab w:val="right" w:leader="dot" w:pos="9062"/>
        </w:tabs>
        <w:rPr>
          <w:rFonts w:asciiTheme="minorHAnsi" w:eastAsiaTheme="minorEastAsia" w:hAnsiTheme="minorHAnsi"/>
          <w:noProof/>
          <w:lang w:eastAsia="de-CH"/>
        </w:rPr>
      </w:pPr>
      <w:hyperlink w:anchor="_Toc40877718" w:history="1">
        <w:r w:rsidR="00304589" w:rsidRPr="000205B5">
          <w:rPr>
            <w:rStyle w:val="Hyperlink"/>
            <w:noProof/>
          </w:rPr>
          <w:t>Tabelle 25: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28.04.2020</w:t>
        </w:r>
        <w:r w:rsidR="00304589">
          <w:rPr>
            <w:noProof/>
            <w:webHidden/>
          </w:rPr>
          <w:tab/>
        </w:r>
        <w:r w:rsidR="00304589">
          <w:rPr>
            <w:noProof/>
            <w:webHidden/>
          </w:rPr>
          <w:fldChar w:fldCharType="begin"/>
        </w:r>
        <w:r w:rsidR="00304589">
          <w:rPr>
            <w:noProof/>
            <w:webHidden/>
          </w:rPr>
          <w:instrText xml:space="preserve"> PAGEREF _Toc40877718 \h </w:instrText>
        </w:r>
        <w:r w:rsidR="00304589">
          <w:rPr>
            <w:noProof/>
            <w:webHidden/>
          </w:rPr>
        </w:r>
        <w:r w:rsidR="00304589">
          <w:rPr>
            <w:noProof/>
            <w:webHidden/>
          </w:rPr>
          <w:fldChar w:fldCharType="separate"/>
        </w:r>
        <w:r w:rsidR="00304589">
          <w:rPr>
            <w:noProof/>
            <w:webHidden/>
          </w:rPr>
          <w:t>14</w:t>
        </w:r>
        <w:r w:rsidR="00304589">
          <w:rPr>
            <w:noProof/>
            <w:webHidden/>
          </w:rPr>
          <w:fldChar w:fldCharType="end"/>
        </w:r>
      </w:hyperlink>
    </w:p>
    <w:p w14:paraId="2C8A2B92" w14:textId="08241043" w:rsidR="00304589" w:rsidRDefault="006C6C1D">
      <w:pPr>
        <w:pStyle w:val="Abbildungsverzeichnis"/>
        <w:tabs>
          <w:tab w:val="right" w:leader="dot" w:pos="9062"/>
        </w:tabs>
        <w:rPr>
          <w:rFonts w:asciiTheme="minorHAnsi" w:eastAsiaTheme="minorEastAsia" w:hAnsiTheme="minorHAnsi"/>
          <w:noProof/>
          <w:lang w:eastAsia="de-CH"/>
        </w:rPr>
      </w:pPr>
      <w:hyperlink w:anchor="_Toc40877719" w:history="1">
        <w:r w:rsidR="00304589" w:rsidRPr="000205B5">
          <w:rPr>
            <w:rStyle w:val="Hyperlink"/>
            <w:noProof/>
          </w:rPr>
          <w:t>Tabelle 26: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29.04.2020</w:t>
        </w:r>
        <w:r w:rsidR="00304589">
          <w:rPr>
            <w:noProof/>
            <w:webHidden/>
          </w:rPr>
          <w:tab/>
        </w:r>
        <w:r w:rsidR="00304589">
          <w:rPr>
            <w:noProof/>
            <w:webHidden/>
          </w:rPr>
          <w:fldChar w:fldCharType="begin"/>
        </w:r>
        <w:r w:rsidR="00304589">
          <w:rPr>
            <w:noProof/>
            <w:webHidden/>
          </w:rPr>
          <w:instrText xml:space="preserve"> PAGEREF _Toc40877719 \h </w:instrText>
        </w:r>
        <w:r w:rsidR="00304589">
          <w:rPr>
            <w:noProof/>
            <w:webHidden/>
          </w:rPr>
        </w:r>
        <w:r w:rsidR="00304589">
          <w:rPr>
            <w:noProof/>
            <w:webHidden/>
          </w:rPr>
          <w:fldChar w:fldCharType="separate"/>
        </w:r>
        <w:r w:rsidR="00304589">
          <w:rPr>
            <w:noProof/>
            <w:webHidden/>
          </w:rPr>
          <w:t>15</w:t>
        </w:r>
        <w:r w:rsidR="00304589">
          <w:rPr>
            <w:noProof/>
            <w:webHidden/>
          </w:rPr>
          <w:fldChar w:fldCharType="end"/>
        </w:r>
      </w:hyperlink>
    </w:p>
    <w:p w14:paraId="4BB647D2" w14:textId="4B1FC56D" w:rsidR="00304589" w:rsidRDefault="006C6C1D">
      <w:pPr>
        <w:pStyle w:val="Abbildungsverzeichnis"/>
        <w:tabs>
          <w:tab w:val="right" w:leader="dot" w:pos="9062"/>
        </w:tabs>
        <w:rPr>
          <w:rFonts w:asciiTheme="minorHAnsi" w:eastAsiaTheme="minorEastAsia" w:hAnsiTheme="minorHAnsi"/>
          <w:noProof/>
          <w:lang w:eastAsia="de-CH"/>
        </w:rPr>
      </w:pPr>
      <w:hyperlink w:anchor="_Toc40877720" w:history="1">
        <w:r w:rsidR="00304589" w:rsidRPr="000205B5">
          <w:rPr>
            <w:rStyle w:val="Hyperlink"/>
            <w:noProof/>
          </w:rPr>
          <w:t>Tabelle 27: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04.05.2020</w:t>
        </w:r>
        <w:r w:rsidR="00304589">
          <w:rPr>
            <w:noProof/>
            <w:webHidden/>
          </w:rPr>
          <w:tab/>
        </w:r>
        <w:r w:rsidR="00304589">
          <w:rPr>
            <w:noProof/>
            <w:webHidden/>
          </w:rPr>
          <w:fldChar w:fldCharType="begin"/>
        </w:r>
        <w:r w:rsidR="00304589">
          <w:rPr>
            <w:noProof/>
            <w:webHidden/>
          </w:rPr>
          <w:instrText xml:space="preserve"> PAGEREF _Toc40877720 \h </w:instrText>
        </w:r>
        <w:r w:rsidR="00304589">
          <w:rPr>
            <w:noProof/>
            <w:webHidden/>
          </w:rPr>
        </w:r>
        <w:r w:rsidR="00304589">
          <w:rPr>
            <w:noProof/>
            <w:webHidden/>
          </w:rPr>
          <w:fldChar w:fldCharType="separate"/>
        </w:r>
        <w:r w:rsidR="00304589">
          <w:rPr>
            <w:noProof/>
            <w:webHidden/>
          </w:rPr>
          <w:t>15</w:t>
        </w:r>
        <w:r w:rsidR="00304589">
          <w:rPr>
            <w:noProof/>
            <w:webHidden/>
          </w:rPr>
          <w:fldChar w:fldCharType="end"/>
        </w:r>
      </w:hyperlink>
    </w:p>
    <w:p w14:paraId="2AEE1D94" w14:textId="3AB5E5C0" w:rsidR="00304589" w:rsidRDefault="006C6C1D">
      <w:pPr>
        <w:pStyle w:val="Abbildungsverzeichnis"/>
        <w:tabs>
          <w:tab w:val="right" w:leader="dot" w:pos="9062"/>
        </w:tabs>
        <w:rPr>
          <w:rFonts w:asciiTheme="minorHAnsi" w:eastAsiaTheme="minorEastAsia" w:hAnsiTheme="minorHAnsi"/>
          <w:noProof/>
          <w:lang w:eastAsia="de-CH"/>
        </w:rPr>
      </w:pPr>
      <w:hyperlink w:anchor="_Toc40877721" w:history="1">
        <w:r w:rsidR="00304589" w:rsidRPr="000205B5">
          <w:rPr>
            <w:rStyle w:val="Hyperlink"/>
            <w:noProof/>
          </w:rPr>
          <w:t>Tabelle 28: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05.05.2020</w:t>
        </w:r>
        <w:r w:rsidR="00304589">
          <w:rPr>
            <w:noProof/>
            <w:webHidden/>
          </w:rPr>
          <w:tab/>
        </w:r>
        <w:r w:rsidR="00304589">
          <w:rPr>
            <w:noProof/>
            <w:webHidden/>
          </w:rPr>
          <w:fldChar w:fldCharType="begin"/>
        </w:r>
        <w:r w:rsidR="00304589">
          <w:rPr>
            <w:noProof/>
            <w:webHidden/>
          </w:rPr>
          <w:instrText xml:space="preserve"> PAGEREF _Toc40877721 \h </w:instrText>
        </w:r>
        <w:r w:rsidR="00304589">
          <w:rPr>
            <w:noProof/>
            <w:webHidden/>
          </w:rPr>
        </w:r>
        <w:r w:rsidR="00304589">
          <w:rPr>
            <w:noProof/>
            <w:webHidden/>
          </w:rPr>
          <w:fldChar w:fldCharType="separate"/>
        </w:r>
        <w:r w:rsidR="00304589">
          <w:rPr>
            <w:noProof/>
            <w:webHidden/>
          </w:rPr>
          <w:t>15</w:t>
        </w:r>
        <w:r w:rsidR="00304589">
          <w:rPr>
            <w:noProof/>
            <w:webHidden/>
          </w:rPr>
          <w:fldChar w:fldCharType="end"/>
        </w:r>
      </w:hyperlink>
    </w:p>
    <w:p w14:paraId="0BF18BE3" w14:textId="4D50A638" w:rsidR="00304589" w:rsidRDefault="006C6C1D">
      <w:pPr>
        <w:pStyle w:val="Abbildungsverzeichnis"/>
        <w:tabs>
          <w:tab w:val="right" w:leader="dot" w:pos="9062"/>
        </w:tabs>
        <w:rPr>
          <w:rFonts w:asciiTheme="minorHAnsi" w:eastAsiaTheme="minorEastAsia" w:hAnsiTheme="minorHAnsi"/>
          <w:noProof/>
          <w:lang w:eastAsia="de-CH"/>
        </w:rPr>
      </w:pPr>
      <w:hyperlink w:anchor="_Toc40877722" w:history="1">
        <w:r w:rsidR="00304589" w:rsidRPr="000205B5">
          <w:rPr>
            <w:rStyle w:val="Hyperlink"/>
            <w:noProof/>
          </w:rPr>
          <w:t>Tabelle 29: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06.05.2020</w:t>
        </w:r>
        <w:r w:rsidR="00304589">
          <w:rPr>
            <w:noProof/>
            <w:webHidden/>
          </w:rPr>
          <w:tab/>
        </w:r>
        <w:r w:rsidR="00304589">
          <w:rPr>
            <w:noProof/>
            <w:webHidden/>
          </w:rPr>
          <w:fldChar w:fldCharType="begin"/>
        </w:r>
        <w:r w:rsidR="00304589">
          <w:rPr>
            <w:noProof/>
            <w:webHidden/>
          </w:rPr>
          <w:instrText xml:space="preserve"> PAGEREF _Toc40877722 \h </w:instrText>
        </w:r>
        <w:r w:rsidR="00304589">
          <w:rPr>
            <w:noProof/>
            <w:webHidden/>
          </w:rPr>
        </w:r>
        <w:r w:rsidR="00304589">
          <w:rPr>
            <w:noProof/>
            <w:webHidden/>
          </w:rPr>
          <w:fldChar w:fldCharType="separate"/>
        </w:r>
        <w:r w:rsidR="00304589">
          <w:rPr>
            <w:noProof/>
            <w:webHidden/>
          </w:rPr>
          <w:t>16</w:t>
        </w:r>
        <w:r w:rsidR="00304589">
          <w:rPr>
            <w:noProof/>
            <w:webHidden/>
          </w:rPr>
          <w:fldChar w:fldCharType="end"/>
        </w:r>
      </w:hyperlink>
    </w:p>
    <w:p w14:paraId="4C904421" w14:textId="6F1C5581" w:rsidR="00304589" w:rsidRDefault="006C6C1D">
      <w:pPr>
        <w:pStyle w:val="Abbildungsverzeichnis"/>
        <w:tabs>
          <w:tab w:val="right" w:leader="dot" w:pos="9062"/>
        </w:tabs>
        <w:rPr>
          <w:rFonts w:asciiTheme="minorHAnsi" w:eastAsiaTheme="minorEastAsia" w:hAnsiTheme="minorHAnsi"/>
          <w:noProof/>
          <w:lang w:eastAsia="de-CH"/>
        </w:rPr>
      </w:pPr>
      <w:hyperlink w:anchor="_Toc40877723" w:history="1">
        <w:r w:rsidR="00304589" w:rsidRPr="000205B5">
          <w:rPr>
            <w:rStyle w:val="Hyperlink"/>
            <w:noProof/>
          </w:rPr>
          <w:t>Tabelle 30: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11.05.2020</w:t>
        </w:r>
        <w:r w:rsidR="00304589">
          <w:rPr>
            <w:noProof/>
            <w:webHidden/>
          </w:rPr>
          <w:tab/>
        </w:r>
        <w:r w:rsidR="00304589">
          <w:rPr>
            <w:noProof/>
            <w:webHidden/>
          </w:rPr>
          <w:fldChar w:fldCharType="begin"/>
        </w:r>
        <w:r w:rsidR="00304589">
          <w:rPr>
            <w:noProof/>
            <w:webHidden/>
          </w:rPr>
          <w:instrText xml:space="preserve"> PAGEREF _Toc40877723 \h </w:instrText>
        </w:r>
        <w:r w:rsidR="00304589">
          <w:rPr>
            <w:noProof/>
            <w:webHidden/>
          </w:rPr>
        </w:r>
        <w:r w:rsidR="00304589">
          <w:rPr>
            <w:noProof/>
            <w:webHidden/>
          </w:rPr>
          <w:fldChar w:fldCharType="separate"/>
        </w:r>
        <w:r w:rsidR="00304589">
          <w:rPr>
            <w:noProof/>
            <w:webHidden/>
          </w:rPr>
          <w:t>16</w:t>
        </w:r>
        <w:r w:rsidR="00304589">
          <w:rPr>
            <w:noProof/>
            <w:webHidden/>
          </w:rPr>
          <w:fldChar w:fldCharType="end"/>
        </w:r>
      </w:hyperlink>
    </w:p>
    <w:p w14:paraId="55927676" w14:textId="7A44DD96" w:rsidR="00304589" w:rsidRDefault="006C6C1D">
      <w:pPr>
        <w:pStyle w:val="Abbildungsverzeichnis"/>
        <w:tabs>
          <w:tab w:val="right" w:leader="dot" w:pos="9062"/>
        </w:tabs>
        <w:rPr>
          <w:rFonts w:asciiTheme="minorHAnsi" w:eastAsiaTheme="minorEastAsia" w:hAnsiTheme="minorHAnsi"/>
          <w:noProof/>
          <w:lang w:eastAsia="de-CH"/>
        </w:rPr>
      </w:pPr>
      <w:hyperlink w:anchor="_Toc40877724" w:history="1">
        <w:r w:rsidR="00304589" w:rsidRPr="000205B5">
          <w:rPr>
            <w:rStyle w:val="Hyperlink"/>
            <w:noProof/>
          </w:rPr>
          <w:t>Tabelle 31: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12.05.2020</w:t>
        </w:r>
        <w:r w:rsidR="00304589">
          <w:rPr>
            <w:noProof/>
            <w:webHidden/>
          </w:rPr>
          <w:tab/>
        </w:r>
        <w:r w:rsidR="00304589">
          <w:rPr>
            <w:noProof/>
            <w:webHidden/>
          </w:rPr>
          <w:fldChar w:fldCharType="begin"/>
        </w:r>
        <w:r w:rsidR="00304589">
          <w:rPr>
            <w:noProof/>
            <w:webHidden/>
          </w:rPr>
          <w:instrText xml:space="preserve"> PAGEREF _Toc40877724 \h </w:instrText>
        </w:r>
        <w:r w:rsidR="00304589">
          <w:rPr>
            <w:noProof/>
            <w:webHidden/>
          </w:rPr>
        </w:r>
        <w:r w:rsidR="00304589">
          <w:rPr>
            <w:noProof/>
            <w:webHidden/>
          </w:rPr>
          <w:fldChar w:fldCharType="separate"/>
        </w:r>
        <w:r w:rsidR="00304589">
          <w:rPr>
            <w:noProof/>
            <w:webHidden/>
          </w:rPr>
          <w:t>17</w:t>
        </w:r>
        <w:r w:rsidR="00304589">
          <w:rPr>
            <w:noProof/>
            <w:webHidden/>
          </w:rPr>
          <w:fldChar w:fldCharType="end"/>
        </w:r>
      </w:hyperlink>
    </w:p>
    <w:p w14:paraId="6ED769DA" w14:textId="4C303332" w:rsidR="00304589" w:rsidRDefault="006C6C1D">
      <w:pPr>
        <w:pStyle w:val="Abbildungsverzeichnis"/>
        <w:tabs>
          <w:tab w:val="right" w:leader="dot" w:pos="9062"/>
        </w:tabs>
        <w:rPr>
          <w:rFonts w:asciiTheme="minorHAnsi" w:eastAsiaTheme="minorEastAsia" w:hAnsiTheme="minorHAnsi"/>
          <w:noProof/>
          <w:lang w:eastAsia="de-CH"/>
        </w:rPr>
      </w:pPr>
      <w:hyperlink w:anchor="_Toc40877725" w:history="1">
        <w:r w:rsidR="00304589" w:rsidRPr="000205B5">
          <w:rPr>
            <w:rStyle w:val="Hyperlink"/>
            <w:noProof/>
          </w:rPr>
          <w:t>Tabelle 32: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13.05.2020</w:t>
        </w:r>
        <w:r w:rsidR="00304589">
          <w:rPr>
            <w:noProof/>
            <w:webHidden/>
          </w:rPr>
          <w:tab/>
        </w:r>
        <w:r w:rsidR="00304589">
          <w:rPr>
            <w:noProof/>
            <w:webHidden/>
          </w:rPr>
          <w:fldChar w:fldCharType="begin"/>
        </w:r>
        <w:r w:rsidR="00304589">
          <w:rPr>
            <w:noProof/>
            <w:webHidden/>
          </w:rPr>
          <w:instrText xml:space="preserve"> PAGEREF _Toc40877725 \h </w:instrText>
        </w:r>
        <w:r w:rsidR="00304589">
          <w:rPr>
            <w:noProof/>
            <w:webHidden/>
          </w:rPr>
        </w:r>
        <w:r w:rsidR="00304589">
          <w:rPr>
            <w:noProof/>
            <w:webHidden/>
          </w:rPr>
          <w:fldChar w:fldCharType="separate"/>
        </w:r>
        <w:r w:rsidR="00304589">
          <w:rPr>
            <w:noProof/>
            <w:webHidden/>
          </w:rPr>
          <w:t>17</w:t>
        </w:r>
        <w:r w:rsidR="00304589">
          <w:rPr>
            <w:noProof/>
            <w:webHidden/>
          </w:rPr>
          <w:fldChar w:fldCharType="end"/>
        </w:r>
      </w:hyperlink>
    </w:p>
    <w:p w14:paraId="5904B9FE" w14:textId="6CE68C59" w:rsidR="00304589" w:rsidRDefault="006C6C1D">
      <w:pPr>
        <w:pStyle w:val="Abbildungsverzeichnis"/>
        <w:tabs>
          <w:tab w:val="right" w:leader="dot" w:pos="9062"/>
        </w:tabs>
        <w:rPr>
          <w:rFonts w:asciiTheme="minorHAnsi" w:eastAsiaTheme="minorEastAsia" w:hAnsiTheme="minorHAnsi"/>
          <w:noProof/>
          <w:lang w:eastAsia="de-CH"/>
        </w:rPr>
      </w:pPr>
      <w:hyperlink w:anchor="_Toc40877726" w:history="1">
        <w:r w:rsidR="00304589" w:rsidRPr="000205B5">
          <w:rPr>
            <w:rStyle w:val="Hyperlink"/>
            <w:noProof/>
          </w:rPr>
          <w:t>Tabelle 33: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18.05.2020</w:t>
        </w:r>
        <w:r w:rsidR="00304589">
          <w:rPr>
            <w:noProof/>
            <w:webHidden/>
          </w:rPr>
          <w:tab/>
        </w:r>
        <w:r w:rsidR="00304589">
          <w:rPr>
            <w:noProof/>
            <w:webHidden/>
          </w:rPr>
          <w:fldChar w:fldCharType="begin"/>
        </w:r>
        <w:r w:rsidR="00304589">
          <w:rPr>
            <w:noProof/>
            <w:webHidden/>
          </w:rPr>
          <w:instrText xml:space="preserve"> PAGEREF _Toc40877726 \h </w:instrText>
        </w:r>
        <w:r w:rsidR="00304589">
          <w:rPr>
            <w:noProof/>
            <w:webHidden/>
          </w:rPr>
        </w:r>
        <w:r w:rsidR="00304589">
          <w:rPr>
            <w:noProof/>
            <w:webHidden/>
          </w:rPr>
          <w:fldChar w:fldCharType="separate"/>
        </w:r>
        <w:r w:rsidR="00304589">
          <w:rPr>
            <w:noProof/>
            <w:webHidden/>
          </w:rPr>
          <w:t>17</w:t>
        </w:r>
        <w:r w:rsidR="00304589">
          <w:rPr>
            <w:noProof/>
            <w:webHidden/>
          </w:rPr>
          <w:fldChar w:fldCharType="end"/>
        </w:r>
      </w:hyperlink>
    </w:p>
    <w:p w14:paraId="25603166" w14:textId="0E91E67F" w:rsidR="00304589" w:rsidRDefault="006C6C1D">
      <w:pPr>
        <w:pStyle w:val="Abbildungsverzeichnis"/>
        <w:tabs>
          <w:tab w:val="right" w:leader="dot" w:pos="9062"/>
        </w:tabs>
        <w:rPr>
          <w:rFonts w:asciiTheme="minorHAnsi" w:eastAsiaTheme="minorEastAsia" w:hAnsiTheme="minorHAnsi"/>
          <w:noProof/>
          <w:lang w:eastAsia="de-CH"/>
        </w:rPr>
      </w:pPr>
      <w:hyperlink w:anchor="_Toc40877727" w:history="1">
        <w:r w:rsidR="00304589" w:rsidRPr="000205B5">
          <w:rPr>
            <w:rStyle w:val="Hyperlink"/>
            <w:noProof/>
          </w:rPr>
          <w:t>Tabelle 34: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19.05.2020</w:t>
        </w:r>
        <w:r w:rsidR="00304589">
          <w:rPr>
            <w:noProof/>
            <w:webHidden/>
          </w:rPr>
          <w:tab/>
        </w:r>
        <w:r w:rsidR="00304589">
          <w:rPr>
            <w:noProof/>
            <w:webHidden/>
          </w:rPr>
          <w:fldChar w:fldCharType="begin"/>
        </w:r>
        <w:r w:rsidR="00304589">
          <w:rPr>
            <w:noProof/>
            <w:webHidden/>
          </w:rPr>
          <w:instrText xml:space="preserve"> PAGEREF _Toc40877727 \h </w:instrText>
        </w:r>
        <w:r w:rsidR="00304589">
          <w:rPr>
            <w:noProof/>
            <w:webHidden/>
          </w:rPr>
        </w:r>
        <w:r w:rsidR="00304589">
          <w:rPr>
            <w:noProof/>
            <w:webHidden/>
          </w:rPr>
          <w:fldChar w:fldCharType="separate"/>
        </w:r>
        <w:r w:rsidR="00304589">
          <w:rPr>
            <w:noProof/>
            <w:webHidden/>
          </w:rPr>
          <w:t>18</w:t>
        </w:r>
        <w:r w:rsidR="00304589">
          <w:rPr>
            <w:noProof/>
            <w:webHidden/>
          </w:rPr>
          <w:fldChar w:fldCharType="end"/>
        </w:r>
      </w:hyperlink>
    </w:p>
    <w:p w14:paraId="7653CDA6" w14:textId="1C70F2CD" w:rsidR="00304589" w:rsidRDefault="006C6C1D">
      <w:pPr>
        <w:pStyle w:val="Abbildungsverzeichnis"/>
        <w:tabs>
          <w:tab w:val="right" w:leader="dot" w:pos="9062"/>
        </w:tabs>
        <w:rPr>
          <w:rFonts w:asciiTheme="minorHAnsi" w:eastAsiaTheme="minorEastAsia" w:hAnsiTheme="minorHAnsi"/>
          <w:noProof/>
          <w:lang w:eastAsia="de-CH"/>
        </w:rPr>
      </w:pPr>
      <w:hyperlink w:anchor="_Toc40877728" w:history="1">
        <w:r w:rsidR="00304589" w:rsidRPr="000205B5">
          <w:rPr>
            <w:rStyle w:val="Hyperlink"/>
            <w:noProof/>
          </w:rPr>
          <w:t>Tabelle 35: Arbeitsjournal</w:t>
        </w:r>
        <w:r w:rsidR="004B24C2">
          <w:rPr>
            <w:rStyle w:val="Hyperlink"/>
            <w:noProof/>
          </w:rPr>
          <w:fldChar w:fldCharType="begin"/>
        </w:r>
        <w:r w:rsidR="004B24C2">
          <w:instrText xml:space="preserve"> XE "</w:instrText>
        </w:r>
        <w:r w:rsidR="004B24C2" w:rsidRPr="00D45200">
          <w:instrText>Arbeitsjournal</w:instrText>
        </w:r>
        <w:r w:rsidR="004B24C2">
          <w:instrText xml:space="preserve">" </w:instrText>
        </w:r>
        <w:r w:rsidR="004B24C2">
          <w:rPr>
            <w:rStyle w:val="Hyperlink"/>
            <w:noProof/>
          </w:rPr>
          <w:fldChar w:fldCharType="end"/>
        </w:r>
        <w:r w:rsidR="00304589" w:rsidRPr="000205B5">
          <w:rPr>
            <w:rStyle w:val="Hyperlink"/>
            <w:noProof/>
          </w:rPr>
          <w:t xml:space="preserve"> 20.05.2020</w:t>
        </w:r>
        <w:r w:rsidR="00304589">
          <w:rPr>
            <w:noProof/>
            <w:webHidden/>
          </w:rPr>
          <w:tab/>
        </w:r>
        <w:r w:rsidR="00304589">
          <w:rPr>
            <w:noProof/>
            <w:webHidden/>
          </w:rPr>
          <w:fldChar w:fldCharType="begin"/>
        </w:r>
        <w:r w:rsidR="00304589">
          <w:rPr>
            <w:noProof/>
            <w:webHidden/>
          </w:rPr>
          <w:instrText xml:space="preserve"> PAGEREF _Toc40877728 \h </w:instrText>
        </w:r>
        <w:r w:rsidR="00304589">
          <w:rPr>
            <w:noProof/>
            <w:webHidden/>
          </w:rPr>
        </w:r>
        <w:r w:rsidR="00304589">
          <w:rPr>
            <w:noProof/>
            <w:webHidden/>
          </w:rPr>
          <w:fldChar w:fldCharType="separate"/>
        </w:r>
        <w:r w:rsidR="00304589">
          <w:rPr>
            <w:noProof/>
            <w:webHidden/>
          </w:rPr>
          <w:t>18</w:t>
        </w:r>
        <w:r w:rsidR="00304589">
          <w:rPr>
            <w:noProof/>
            <w:webHidden/>
          </w:rPr>
          <w:fldChar w:fldCharType="end"/>
        </w:r>
      </w:hyperlink>
    </w:p>
    <w:p w14:paraId="080550F8" w14:textId="7505CB47" w:rsidR="00304589" w:rsidRDefault="006C6C1D">
      <w:pPr>
        <w:pStyle w:val="Abbildungsverzeichnis"/>
        <w:tabs>
          <w:tab w:val="right" w:leader="dot" w:pos="9062"/>
        </w:tabs>
        <w:rPr>
          <w:rFonts w:asciiTheme="minorHAnsi" w:eastAsiaTheme="minorEastAsia" w:hAnsiTheme="minorHAnsi"/>
          <w:noProof/>
          <w:lang w:eastAsia="de-CH"/>
        </w:rPr>
      </w:pPr>
      <w:hyperlink w:anchor="_Toc40877729" w:history="1">
        <w:r w:rsidR="00304589" w:rsidRPr="000205B5">
          <w:rPr>
            <w:rStyle w:val="Hyperlink"/>
            <w:noProof/>
          </w:rPr>
          <w:t>Tabelle 36: Testfall 01</w:t>
        </w:r>
        <w:r w:rsidR="00304589">
          <w:rPr>
            <w:noProof/>
            <w:webHidden/>
          </w:rPr>
          <w:tab/>
        </w:r>
        <w:r w:rsidR="00304589">
          <w:rPr>
            <w:noProof/>
            <w:webHidden/>
          </w:rPr>
          <w:fldChar w:fldCharType="begin"/>
        </w:r>
        <w:r w:rsidR="00304589">
          <w:rPr>
            <w:noProof/>
            <w:webHidden/>
          </w:rPr>
          <w:instrText xml:space="preserve"> PAGEREF _Toc40877729 \h </w:instrText>
        </w:r>
        <w:r w:rsidR="00304589">
          <w:rPr>
            <w:noProof/>
            <w:webHidden/>
          </w:rPr>
        </w:r>
        <w:r w:rsidR="00304589">
          <w:rPr>
            <w:noProof/>
            <w:webHidden/>
          </w:rPr>
          <w:fldChar w:fldCharType="separate"/>
        </w:r>
        <w:r w:rsidR="00304589">
          <w:rPr>
            <w:noProof/>
            <w:webHidden/>
          </w:rPr>
          <w:t>23</w:t>
        </w:r>
        <w:r w:rsidR="00304589">
          <w:rPr>
            <w:noProof/>
            <w:webHidden/>
          </w:rPr>
          <w:fldChar w:fldCharType="end"/>
        </w:r>
      </w:hyperlink>
    </w:p>
    <w:p w14:paraId="4EFFF0B7" w14:textId="0023A724" w:rsidR="00304589" w:rsidRDefault="006C6C1D">
      <w:pPr>
        <w:pStyle w:val="Abbildungsverzeichnis"/>
        <w:tabs>
          <w:tab w:val="right" w:leader="dot" w:pos="9062"/>
        </w:tabs>
        <w:rPr>
          <w:rFonts w:asciiTheme="minorHAnsi" w:eastAsiaTheme="minorEastAsia" w:hAnsiTheme="minorHAnsi"/>
          <w:noProof/>
          <w:lang w:eastAsia="de-CH"/>
        </w:rPr>
      </w:pPr>
      <w:hyperlink w:anchor="_Toc40877730" w:history="1">
        <w:r w:rsidR="00304589" w:rsidRPr="000205B5">
          <w:rPr>
            <w:rStyle w:val="Hyperlink"/>
            <w:noProof/>
          </w:rPr>
          <w:t>Tabelle 37: Testfall 02</w:t>
        </w:r>
        <w:r w:rsidR="00304589">
          <w:rPr>
            <w:noProof/>
            <w:webHidden/>
          </w:rPr>
          <w:tab/>
        </w:r>
        <w:r w:rsidR="00304589">
          <w:rPr>
            <w:noProof/>
            <w:webHidden/>
          </w:rPr>
          <w:fldChar w:fldCharType="begin"/>
        </w:r>
        <w:r w:rsidR="00304589">
          <w:rPr>
            <w:noProof/>
            <w:webHidden/>
          </w:rPr>
          <w:instrText xml:space="preserve"> PAGEREF _Toc40877730 \h </w:instrText>
        </w:r>
        <w:r w:rsidR="00304589">
          <w:rPr>
            <w:noProof/>
            <w:webHidden/>
          </w:rPr>
        </w:r>
        <w:r w:rsidR="00304589">
          <w:rPr>
            <w:noProof/>
            <w:webHidden/>
          </w:rPr>
          <w:fldChar w:fldCharType="separate"/>
        </w:r>
        <w:r w:rsidR="00304589">
          <w:rPr>
            <w:noProof/>
            <w:webHidden/>
          </w:rPr>
          <w:t>24</w:t>
        </w:r>
        <w:r w:rsidR="00304589">
          <w:rPr>
            <w:noProof/>
            <w:webHidden/>
          </w:rPr>
          <w:fldChar w:fldCharType="end"/>
        </w:r>
      </w:hyperlink>
    </w:p>
    <w:p w14:paraId="4BC28647" w14:textId="335972A2" w:rsidR="00304589" w:rsidRDefault="006C6C1D">
      <w:pPr>
        <w:pStyle w:val="Abbildungsverzeichnis"/>
        <w:tabs>
          <w:tab w:val="right" w:leader="dot" w:pos="9062"/>
        </w:tabs>
        <w:rPr>
          <w:rFonts w:asciiTheme="minorHAnsi" w:eastAsiaTheme="minorEastAsia" w:hAnsiTheme="minorHAnsi"/>
          <w:noProof/>
          <w:lang w:eastAsia="de-CH"/>
        </w:rPr>
      </w:pPr>
      <w:hyperlink w:anchor="_Toc40877731" w:history="1">
        <w:r w:rsidR="00304589" w:rsidRPr="000205B5">
          <w:rPr>
            <w:rStyle w:val="Hyperlink"/>
            <w:noProof/>
          </w:rPr>
          <w:t>Tabelle 38: Testfall 03</w:t>
        </w:r>
        <w:r w:rsidR="00304589">
          <w:rPr>
            <w:noProof/>
            <w:webHidden/>
          </w:rPr>
          <w:tab/>
        </w:r>
        <w:r w:rsidR="00304589">
          <w:rPr>
            <w:noProof/>
            <w:webHidden/>
          </w:rPr>
          <w:fldChar w:fldCharType="begin"/>
        </w:r>
        <w:r w:rsidR="00304589">
          <w:rPr>
            <w:noProof/>
            <w:webHidden/>
          </w:rPr>
          <w:instrText xml:space="preserve"> PAGEREF _Toc40877731 \h </w:instrText>
        </w:r>
        <w:r w:rsidR="00304589">
          <w:rPr>
            <w:noProof/>
            <w:webHidden/>
          </w:rPr>
        </w:r>
        <w:r w:rsidR="00304589">
          <w:rPr>
            <w:noProof/>
            <w:webHidden/>
          </w:rPr>
          <w:fldChar w:fldCharType="separate"/>
        </w:r>
        <w:r w:rsidR="00304589">
          <w:rPr>
            <w:noProof/>
            <w:webHidden/>
          </w:rPr>
          <w:t>25</w:t>
        </w:r>
        <w:r w:rsidR="00304589">
          <w:rPr>
            <w:noProof/>
            <w:webHidden/>
          </w:rPr>
          <w:fldChar w:fldCharType="end"/>
        </w:r>
      </w:hyperlink>
    </w:p>
    <w:p w14:paraId="00A63DEB" w14:textId="4BABE499" w:rsidR="00304589" w:rsidRDefault="006C6C1D">
      <w:pPr>
        <w:pStyle w:val="Abbildungsverzeichnis"/>
        <w:tabs>
          <w:tab w:val="right" w:leader="dot" w:pos="9062"/>
        </w:tabs>
        <w:rPr>
          <w:rFonts w:asciiTheme="minorHAnsi" w:eastAsiaTheme="minorEastAsia" w:hAnsiTheme="minorHAnsi"/>
          <w:noProof/>
          <w:lang w:eastAsia="de-CH"/>
        </w:rPr>
      </w:pPr>
      <w:hyperlink w:anchor="_Toc40877732" w:history="1">
        <w:r w:rsidR="00304589" w:rsidRPr="000205B5">
          <w:rPr>
            <w:rStyle w:val="Hyperlink"/>
            <w:noProof/>
          </w:rPr>
          <w:t>Tabelle 39: Testfall 04</w:t>
        </w:r>
        <w:r w:rsidR="00304589">
          <w:rPr>
            <w:noProof/>
            <w:webHidden/>
          </w:rPr>
          <w:tab/>
        </w:r>
        <w:r w:rsidR="00304589">
          <w:rPr>
            <w:noProof/>
            <w:webHidden/>
          </w:rPr>
          <w:fldChar w:fldCharType="begin"/>
        </w:r>
        <w:r w:rsidR="00304589">
          <w:rPr>
            <w:noProof/>
            <w:webHidden/>
          </w:rPr>
          <w:instrText xml:space="preserve"> PAGEREF _Toc40877732 \h </w:instrText>
        </w:r>
        <w:r w:rsidR="00304589">
          <w:rPr>
            <w:noProof/>
            <w:webHidden/>
          </w:rPr>
        </w:r>
        <w:r w:rsidR="00304589">
          <w:rPr>
            <w:noProof/>
            <w:webHidden/>
          </w:rPr>
          <w:fldChar w:fldCharType="separate"/>
        </w:r>
        <w:r w:rsidR="00304589">
          <w:rPr>
            <w:noProof/>
            <w:webHidden/>
          </w:rPr>
          <w:t>26</w:t>
        </w:r>
        <w:r w:rsidR="00304589">
          <w:rPr>
            <w:noProof/>
            <w:webHidden/>
          </w:rPr>
          <w:fldChar w:fldCharType="end"/>
        </w:r>
      </w:hyperlink>
    </w:p>
    <w:p w14:paraId="04A217F9" w14:textId="294633DC" w:rsidR="00304589" w:rsidRDefault="006C6C1D">
      <w:pPr>
        <w:pStyle w:val="Abbildungsverzeichnis"/>
        <w:tabs>
          <w:tab w:val="right" w:leader="dot" w:pos="9062"/>
        </w:tabs>
        <w:rPr>
          <w:rFonts w:asciiTheme="minorHAnsi" w:eastAsiaTheme="minorEastAsia" w:hAnsiTheme="minorHAnsi"/>
          <w:noProof/>
          <w:lang w:eastAsia="de-CH"/>
        </w:rPr>
      </w:pPr>
      <w:hyperlink w:anchor="_Toc40877733" w:history="1">
        <w:r w:rsidR="00304589" w:rsidRPr="000205B5">
          <w:rPr>
            <w:rStyle w:val="Hyperlink"/>
            <w:noProof/>
          </w:rPr>
          <w:t>Tabelle 40: Testfall 05</w:t>
        </w:r>
        <w:r w:rsidR="00304589">
          <w:rPr>
            <w:noProof/>
            <w:webHidden/>
          </w:rPr>
          <w:tab/>
        </w:r>
        <w:r w:rsidR="00304589">
          <w:rPr>
            <w:noProof/>
            <w:webHidden/>
          </w:rPr>
          <w:fldChar w:fldCharType="begin"/>
        </w:r>
        <w:r w:rsidR="00304589">
          <w:rPr>
            <w:noProof/>
            <w:webHidden/>
          </w:rPr>
          <w:instrText xml:space="preserve"> PAGEREF _Toc40877733 \h </w:instrText>
        </w:r>
        <w:r w:rsidR="00304589">
          <w:rPr>
            <w:noProof/>
            <w:webHidden/>
          </w:rPr>
        </w:r>
        <w:r w:rsidR="00304589">
          <w:rPr>
            <w:noProof/>
            <w:webHidden/>
          </w:rPr>
          <w:fldChar w:fldCharType="separate"/>
        </w:r>
        <w:r w:rsidR="00304589">
          <w:rPr>
            <w:noProof/>
            <w:webHidden/>
          </w:rPr>
          <w:t>27</w:t>
        </w:r>
        <w:r w:rsidR="00304589">
          <w:rPr>
            <w:noProof/>
            <w:webHidden/>
          </w:rPr>
          <w:fldChar w:fldCharType="end"/>
        </w:r>
      </w:hyperlink>
    </w:p>
    <w:p w14:paraId="597E5664" w14:textId="3668BC3E" w:rsidR="00304589" w:rsidRDefault="006C6C1D">
      <w:pPr>
        <w:pStyle w:val="Abbildungsverzeichnis"/>
        <w:tabs>
          <w:tab w:val="right" w:leader="dot" w:pos="9062"/>
        </w:tabs>
        <w:rPr>
          <w:rFonts w:asciiTheme="minorHAnsi" w:eastAsiaTheme="minorEastAsia" w:hAnsiTheme="minorHAnsi"/>
          <w:noProof/>
          <w:lang w:eastAsia="de-CH"/>
        </w:rPr>
      </w:pPr>
      <w:hyperlink w:anchor="_Toc40877734" w:history="1">
        <w:r w:rsidR="00304589" w:rsidRPr="000205B5">
          <w:rPr>
            <w:rStyle w:val="Hyperlink"/>
            <w:noProof/>
          </w:rPr>
          <w:t>Tabelle 41: FTP</w:t>
        </w:r>
        <w:r w:rsidR="00DE08DF">
          <w:rPr>
            <w:rStyle w:val="Hyperlink"/>
            <w:noProof/>
          </w:rPr>
          <w:fldChar w:fldCharType="begin"/>
        </w:r>
        <w:r w:rsidR="00DE08DF">
          <w:instrText xml:space="preserve"> XE "</w:instrText>
        </w:r>
        <w:r w:rsidR="00DE08DF" w:rsidRPr="00A67DD5">
          <w:instrText>FTP</w:instrText>
        </w:r>
        <w:r w:rsidR="00DE08DF">
          <w:instrText xml:space="preserve">" </w:instrText>
        </w:r>
        <w:r w:rsidR="00DE08DF">
          <w:rPr>
            <w:rStyle w:val="Hyperlink"/>
            <w:noProof/>
          </w:rPr>
          <w:fldChar w:fldCharType="end"/>
        </w:r>
        <w:r w:rsidR="00304589" w:rsidRPr="000205B5">
          <w:rPr>
            <w:rStyle w:val="Hyperlink"/>
            <w:noProof/>
          </w:rPr>
          <w:t xml:space="preserve"> Anleitung</w:t>
        </w:r>
        <w:r w:rsidR="00304589">
          <w:rPr>
            <w:noProof/>
            <w:webHidden/>
          </w:rPr>
          <w:tab/>
        </w:r>
        <w:r w:rsidR="00304589">
          <w:rPr>
            <w:noProof/>
            <w:webHidden/>
          </w:rPr>
          <w:fldChar w:fldCharType="begin"/>
        </w:r>
        <w:r w:rsidR="00304589">
          <w:rPr>
            <w:noProof/>
            <w:webHidden/>
          </w:rPr>
          <w:instrText xml:space="preserve"> PAGEREF _Toc40877734 \h </w:instrText>
        </w:r>
        <w:r w:rsidR="00304589">
          <w:rPr>
            <w:noProof/>
            <w:webHidden/>
          </w:rPr>
        </w:r>
        <w:r w:rsidR="00304589">
          <w:rPr>
            <w:noProof/>
            <w:webHidden/>
          </w:rPr>
          <w:fldChar w:fldCharType="separate"/>
        </w:r>
        <w:r w:rsidR="00304589">
          <w:rPr>
            <w:noProof/>
            <w:webHidden/>
          </w:rPr>
          <w:t>30</w:t>
        </w:r>
        <w:r w:rsidR="00304589">
          <w:rPr>
            <w:noProof/>
            <w:webHidden/>
          </w:rPr>
          <w:fldChar w:fldCharType="end"/>
        </w:r>
      </w:hyperlink>
    </w:p>
    <w:p w14:paraId="5EC522BC" w14:textId="7AE387E0" w:rsidR="00304589" w:rsidRDefault="006C6C1D">
      <w:pPr>
        <w:pStyle w:val="Abbildungsverzeichnis"/>
        <w:tabs>
          <w:tab w:val="right" w:leader="dot" w:pos="9062"/>
        </w:tabs>
        <w:rPr>
          <w:rFonts w:asciiTheme="minorHAnsi" w:eastAsiaTheme="minorEastAsia" w:hAnsiTheme="minorHAnsi"/>
          <w:noProof/>
          <w:lang w:eastAsia="de-CH"/>
        </w:rPr>
      </w:pPr>
      <w:hyperlink w:anchor="_Toc40877735" w:history="1">
        <w:r w:rsidR="00304589" w:rsidRPr="000205B5">
          <w:rPr>
            <w:rStyle w:val="Hyperlink"/>
            <w:noProof/>
          </w:rPr>
          <w:t>Tabelle 42: Backup erstellen</w:t>
        </w:r>
        <w:r w:rsidR="00304589">
          <w:rPr>
            <w:noProof/>
            <w:webHidden/>
          </w:rPr>
          <w:tab/>
        </w:r>
        <w:r w:rsidR="00304589">
          <w:rPr>
            <w:noProof/>
            <w:webHidden/>
          </w:rPr>
          <w:fldChar w:fldCharType="begin"/>
        </w:r>
        <w:r w:rsidR="00304589">
          <w:rPr>
            <w:noProof/>
            <w:webHidden/>
          </w:rPr>
          <w:instrText xml:space="preserve"> PAGEREF _Toc40877735 \h </w:instrText>
        </w:r>
        <w:r w:rsidR="00304589">
          <w:rPr>
            <w:noProof/>
            <w:webHidden/>
          </w:rPr>
        </w:r>
        <w:r w:rsidR="00304589">
          <w:rPr>
            <w:noProof/>
            <w:webHidden/>
          </w:rPr>
          <w:fldChar w:fldCharType="separate"/>
        </w:r>
        <w:r w:rsidR="00304589">
          <w:rPr>
            <w:noProof/>
            <w:webHidden/>
          </w:rPr>
          <w:t>33</w:t>
        </w:r>
        <w:r w:rsidR="00304589">
          <w:rPr>
            <w:noProof/>
            <w:webHidden/>
          </w:rPr>
          <w:fldChar w:fldCharType="end"/>
        </w:r>
      </w:hyperlink>
    </w:p>
    <w:p w14:paraId="4BD2702C" w14:textId="5F9AEB89" w:rsidR="00304589" w:rsidRDefault="006C6C1D">
      <w:pPr>
        <w:pStyle w:val="Abbildungsverzeichnis"/>
        <w:tabs>
          <w:tab w:val="right" w:leader="dot" w:pos="9062"/>
        </w:tabs>
        <w:rPr>
          <w:rFonts w:asciiTheme="minorHAnsi" w:eastAsiaTheme="minorEastAsia" w:hAnsiTheme="minorHAnsi"/>
          <w:noProof/>
          <w:lang w:eastAsia="de-CH"/>
        </w:rPr>
      </w:pPr>
      <w:hyperlink w:anchor="_Toc40877736" w:history="1">
        <w:r w:rsidR="00304589" w:rsidRPr="000205B5">
          <w:rPr>
            <w:rStyle w:val="Hyperlink"/>
            <w:noProof/>
          </w:rPr>
          <w:t>Tabelle 43: Modelle der Berufe</w:t>
        </w:r>
        <w:r w:rsidR="00304589">
          <w:rPr>
            <w:noProof/>
            <w:webHidden/>
          </w:rPr>
          <w:tab/>
        </w:r>
        <w:r w:rsidR="00304589">
          <w:rPr>
            <w:noProof/>
            <w:webHidden/>
          </w:rPr>
          <w:fldChar w:fldCharType="begin"/>
        </w:r>
        <w:r w:rsidR="00304589">
          <w:rPr>
            <w:noProof/>
            <w:webHidden/>
          </w:rPr>
          <w:instrText xml:space="preserve"> PAGEREF _Toc40877736 \h </w:instrText>
        </w:r>
        <w:r w:rsidR="00304589">
          <w:rPr>
            <w:noProof/>
            <w:webHidden/>
          </w:rPr>
        </w:r>
        <w:r w:rsidR="00304589">
          <w:rPr>
            <w:noProof/>
            <w:webHidden/>
          </w:rPr>
          <w:fldChar w:fldCharType="separate"/>
        </w:r>
        <w:r w:rsidR="00304589">
          <w:rPr>
            <w:noProof/>
            <w:webHidden/>
          </w:rPr>
          <w:t>35</w:t>
        </w:r>
        <w:r w:rsidR="00304589">
          <w:rPr>
            <w:noProof/>
            <w:webHidden/>
          </w:rPr>
          <w:fldChar w:fldCharType="end"/>
        </w:r>
      </w:hyperlink>
    </w:p>
    <w:p w14:paraId="632614B6" w14:textId="1AF51DF5" w:rsidR="00304589" w:rsidRDefault="006C6C1D">
      <w:pPr>
        <w:pStyle w:val="Abbildungsverzeichnis"/>
        <w:tabs>
          <w:tab w:val="right" w:leader="dot" w:pos="9062"/>
        </w:tabs>
        <w:rPr>
          <w:rFonts w:asciiTheme="minorHAnsi" w:eastAsiaTheme="minorEastAsia" w:hAnsiTheme="minorHAnsi"/>
          <w:noProof/>
          <w:lang w:eastAsia="de-CH"/>
        </w:rPr>
      </w:pPr>
      <w:hyperlink w:anchor="_Toc40877737" w:history="1">
        <w:r w:rsidR="00304589" w:rsidRPr="000205B5">
          <w:rPr>
            <w:rStyle w:val="Hyperlink"/>
            <w:noProof/>
          </w:rPr>
          <w:t>Tabelle 44: Aufträge der Berufe</w:t>
        </w:r>
        <w:r w:rsidR="00304589">
          <w:rPr>
            <w:noProof/>
            <w:webHidden/>
          </w:rPr>
          <w:tab/>
        </w:r>
        <w:r w:rsidR="00304589">
          <w:rPr>
            <w:noProof/>
            <w:webHidden/>
          </w:rPr>
          <w:fldChar w:fldCharType="begin"/>
        </w:r>
        <w:r w:rsidR="00304589">
          <w:rPr>
            <w:noProof/>
            <w:webHidden/>
          </w:rPr>
          <w:instrText xml:space="preserve"> PAGEREF _Toc40877737 \h </w:instrText>
        </w:r>
        <w:r w:rsidR="00304589">
          <w:rPr>
            <w:noProof/>
            <w:webHidden/>
          </w:rPr>
        </w:r>
        <w:r w:rsidR="00304589">
          <w:rPr>
            <w:noProof/>
            <w:webHidden/>
          </w:rPr>
          <w:fldChar w:fldCharType="separate"/>
        </w:r>
        <w:r w:rsidR="00304589">
          <w:rPr>
            <w:noProof/>
            <w:webHidden/>
          </w:rPr>
          <w:t>36</w:t>
        </w:r>
        <w:r w:rsidR="00304589">
          <w:rPr>
            <w:noProof/>
            <w:webHidden/>
          </w:rPr>
          <w:fldChar w:fldCharType="end"/>
        </w:r>
      </w:hyperlink>
    </w:p>
    <w:p w14:paraId="46F563F5" w14:textId="69CAAFC7" w:rsidR="00304589" w:rsidRDefault="006C6C1D">
      <w:pPr>
        <w:pStyle w:val="Abbildungsverzeichnis"/>
        <w:tabs>
          <w:tab w:val="right" w:leader="dot" w:pos="9062"/>
        </w:tabs>
        <w:rPr>
          <w:rFonts w:asciiTheme="minorHAnsi" w:eastAsiaTheme="minorEastAsia" w:hAnsiTheme="minorHAnsi"/>
          <w:noProof/>
          <w:lang w:eastAsia="de-CH"/>
        </w:rPr>
      </w:pPr>
      <w:hyperlink w:anchor="_Toc40877738" w:history="1">
        <w:r w:rsidR="00304589" w:rsidRPr="000205B5">
          <w:rPr>
            <w:rStyle w:val="Hyperlink"/>
            <w:noProof/>
          </w:rPr>
          <w:t>Tabelle 45: Standard Marker einbinden</w:t>
        </w:r>
        <w:r w:rsidR="00304589">
          <w:rPr>
            <w:noProof/>
            <w:webHidden/>
          </w:rPr>
          <w:tab/>
        </w:r>
        <w:r w:rsidR="00304589">
          <w:rPr>
            <w:noProof/>
            <w:webHidden/>
          </w:rPr>
          <w:fldChar w:fldCharType="begin"/>
        </w:r>
        <w:r w:rsidR="00304589">
          <w:rPr>
            <w:noProof/>
            <w:webHidden/>
          </w:rPr>
          <w:instrText xml:space="preserve"> PAGEREF _Toc40877738 \h </w:instrText>
        </w:r>
        <w:r w:rsidR="00304589">
          <w:rPr>
            <w:noProof/>
            <w:webHidden/>
          </w:rPr>
        </w:r>
        <w:r w:rsidR="00304589">
          <w:rPr>
            <w:noProof/>
            <w:webHidden/>
          </w:rPr>
          <w:fldChar w:fldCharType="separate"/>
        </w:r>
        <w:r w:rsidR="00304589">
          <w:rPr>
            <w:noProof/>
            <w:webHidden/>
          </w:rPr>
          <w:t>38</w:t>
        </w:r>
        <w:r w:rsidR="00304589">
          <w:rPr>
            <w:noProof/>
            <w:webHidden/>
          </w:rPr>
          <w:fldChar w:fldCharType="end"/>
        </w:r>
      </w:hyperlink>
    </w:p>
    <w:p w14:paraId="4F087FAD" w14:textId="6EC6D1B9" w:rsidR="00304589" w:rsidRDefault="006C6C1D">
      <w:pPr>
        <w:pStyle w:val="Abbildungsverzeichnis"/>
        <w:tabs>
          <w:tab w:val="right" w:leader="dot" w:pos="9062"/>
        </w:tabs>
        <w:rPr>
          <w:rFonts w:asciiTheme="minorHAnsi" w:eastAsiaTheme="minorEastAsia" w:hAnsiTheme="minorHAnsi"/>
          <w:noProof/>
          <w:lang w:eastAsia="de-CH"/>
        </w:rPr>
      </w:pPr>
      <w:hyperlink w:anchor="_Toc40877739" w:history="1">
        <w:r w:rsidR="00304589" w:rsidRPr="000205B5">
          <w:rPr>
            <w:rStyle w:val="Hyperlink"/>
            <w:noProof/>
          </w:rPr>
          <w:t>Tabelle 46: Unsere eigenen Marker</w:t>
        </w:r>
        <w:r w:rsidR="00304589">
          <w:rPr>
            <w:noProof/>
            <w:webHidden/>
          </w:rPr>
          <w:tab/>
        </w:r>
        <w:r w:rsidR="00304589">
          <w:rPr>
            <w:noProof/>
            <w:webHidden/>
          </w:rPr>
          <w:fldChar w:fldCharType="begin"/>
        </w:r>
        <w:r w:rsidR="00304589">
          <w:rPr>
            <w:noProof/>
            <w:webHidden/>
          </w:rPr>
          <w:instrText xml:space="preserve"> PAGEREF _Toc40877739 \h </w:instrText>
        </w:r>
        <w:r w:rsidR="00304589">
          <w:rPr>
            <w:noProof/>
            <w:webHidden/>
          </w:rPr>
        </w:r>
        <w:r w:rsidR="00304589">
          <w:rPr>
            <w:noProof/>
            <w:webHidden/>
          </w:rPr>
          <w:fldChar w:fldCharType="separate"/>
        </w:r>
        <w:r w:rsidR="00304589">
          <w:rPr>
            <w:noProof/>
            <w:webHidden/>
          </w:rPr>
          <w:t>38</w:t>
        </w:r>
        <w:r w:rsidR="00304589">
          <w:rPr>
            <w:noProof/>
            <w:webHidden/>
          </w:rPr>
          <w:fldChar w:fldCharType="end"/>
        </w:r>
      </w:hyperlink>
    </w:p>
    <w:p w14:paraId="1416E93D" w14:textId="673C0199" w:rsidR="00304589" w:rsidRDefault="006C6C1D">
      <w:pPr>
        <w:pStyle w:val="Abbildungsverzeichnis"/>
        <w:tabs>
          <w:tab w:val="right" w:leader="dot" w:pos="9062"/>
        </w:tabs>
        <w:rPr>
          <w:rFonts w:asciiTheme="minorHAnsi" w:eastAsiaTheme="minorEastAsia" w:hAnsiTheme="minorHAnsi"/>
          <w:noProof/>
          <w:lang w:eastAsia="de-CH"/>
        </w:rPr>
      </w:pPr>
      <w:hyperlink w:anchor="_Toc40877740" w:history="1">
        <w:r w:rsidR="00304589" w:rsidRPr="000205B5">
          <w:rPr>
            <w:rStyle w:val="Hyperlink"/>
            <w:noProof/>
          </w:rPr>
          <w:t>Tabelle 47: Eigene Marker erstellen</w:t>
        </w:r>
        <w:r w:rsidR="00304589">
          <w:rPr>
            <w:noProof/>
            <w:webHidden/>
          </w:rPr>
          <w:tab/>
        </w:r>
        <w:r w:rsidR="00304589">
          <w:rPr>
            <w:noProof/>
            <w:webHidden/>
          </w:rPr>
          <w:fldChar w:fldCharType="begin"/>
        </w:r>
        <w:r w:rsidR="00304589">
          <w:rPr>
            <w:noProof/>
            <w:webHidden/>
          </w:rPr>
          <w:instrText xml:space="preserve"> PAGEREF _Toc40877740 \h </w:instrText>
        </w:r>
        <w:r w:rsidR="00304589">
          <w:rPr>
            <w:noProof/>
            <w:webHidden/>
          </w:rPr>
        </w:r>
        <w:r w:rsidR="00304589">
          <w:rPr>
            <w:noProof/>
            <w:webHidden/>
          </w:rPr>
          <w:fldChar w:fldCharType="separate"/>
        </w:r>
        <w:r w:rsidR="00304589">
          <w:rPr>
            <w:noProof/>
            <w:webHidden/>
          </w:rPr>
          <w:t>41</w:t>
        </w:r>
        <w:r w:rsidR="00304589">
          <w:rPr>
            <w:noProof/>
            <w:webHidden/>
          </w:rPr>
          <w:fldChar w:fldCharType="end"/>
        </w:r>
      </w:hyperlink>
    </w:p>
    <w:p w14:paraId="4DFE9763" w14:textId="768BC1A7" w:rsidR="00304589" w:rsidRDefault="006C6C1D">
      <w:pPr>
        <w:pStyle w:val="Abbildungsverzeichnis"/>
        <w:tabs>
          <w:tab w:val="right" w:leader="dot" w:pos="9062"/>
        </w:tabs>
        <w:rPr>
          <w:rFonts w:asciiTheme="minorHAnsi" w:eastAsiaTheme="minorEastAsia" w:hAnsiTheme="minorHAnsi"/>
          <w:noProof/>
          <w:lang w:eastAsia="de-CH"/>
        </w:rPr>
      </w:pPr>
      <w:hyperlink w:anchor="_Toc40877741" w:history="1">
        <w:r w:rsidR="00304589" w:rsidRPr="000205B5">
          <w:rPr>
            <w:rStyle w:val="Hyperlink"/>
            <w:noProof/>
          </w:rPr>
          <w:t>Tabelle 48: Eigene Marker erstellen 2</w:t>
        </w:r>
        <w:r w:rsidR="00304589">
          <w:rPr>
            <w:noProof/>
            <w:webHidden/>
          </w:rPr>
          <w:tab/>
        </w:r>
        <w:r w:rsidR="00304589">
          <w:rPr>
            <w:noProof/>
            <w:webHidden/>
          </w:rPr>
          <w:fldChar w:fldCharType="begin"/>
        </w:r>
        <w:r w:rsidR="00304589">
          <w:rPr>
            <w:noProof/>
            <w:webHidden/>
          </w:rPr>
          <w:instrText xml:space="preserve"> PAGEREF _Toc40877741 \h </w:instrText>
        </w:r>
        <w:r w:rsidR="00304589">
          <w:rPr>
            <w:noProof/>
            <w:webHidden/>
          </w:rPr>
        </w:r>
        <w:r w:rsidR="00304589">
          <w:rPr>
            <w:noProof/>
            <w:webHidden/>
          </w:rPr>
          <w:fldChar w:fldCharType="separate"/>
        </w:r>
        <w:r w:rsidR="00304589">
          <w:rPr>
            <w:noProof/>
            <w:webHidden/>
          </w:rPr>
          <w:t>41</w:t>
        </w:r>
        <w:r w:rsidR="00304589">
          <w:rPr>
            <w:noProof/>
            <w:webHidden/>
          </w:rPr>
          <w:fldChar w:fldCharType="end"/>
        </w:r>
      </w:hyperlink>
    </w:p>
    <w:p w14:paraId="3B027CB8" w14:textId="16DFE4B4" w:rsidR="00304589" w:rsidRDefault="006C6C1D">
      <w:pPr>
        <w:pStyle w:val="Abbildungsverzeichnis"/>
        <w:tabs>
          <w:tab w:val="right" w:leader="dot" w:pos="9062"/>
        </w:tabs>
        <w:rPr>
          <w:rFonts w:asciiTheme="minorHAnsi" w:eastAsiaTheme="minorEastAsia" w:hAnsiTheme="minorHAnsi"/>
          <w:noProof/>
          <w:lang w:eastAsia="de-CH"/>
        </w:rPr>
      </w:pPr>
      <w:hyperlink w:anchor="_Toc40877742" w:history="1">
        <w:r w:rsidR="00304589" w:rsidRPr="000205B5">
          <w:rPr>
            <w:rStyle w:val="Hyperlink"/>
            <w:noProof/>
          </w:rPr>
          <w:t>Tabelle 49: Richtiger Code (mehrere Modelle anzeigen lassen)</w:t>
        </w:r>
        <w:r w:rsidR="00304589">
          <w:rPr>
            <w:noProof/>
            <w:webHidden/>
          </w:rPr>
          <w:tab/>
        </w:r>
        <w:r w:rsidR="00304589">
          <w:rPr>
            <w:noProof/>
            <w:webHidden/>
          </w:rPr>
          <w:fldChar w:fldCharType="begin"/>
        </w:r>
        <w:r w:rsidR="00304589">
          <w:rPr>
            <w:noProof/>
            <w:webHidden/>
          </w:rPr>
          <w:instrText xml:space="preserve"> PAGEREF _Toc40877742 \h </w:instrText>
        </w:r>
        <w:r w:rsidR="00304589">
          <w:rPr>
            <w:noProof/>
            <w:webHidden/>
          </w:rPr>
        </w:r>
        <w:r w:rsidR="00304589">
          <w:rPr>
            <w:noProof/>
            <w:webHidden/>
          </w:rPr>
          <w:fldChar w:fldCharType="separate"/>
        </w:r>
        <w:r w:rsidR="00304589">
          <w:rPr>
            <w:noProof/>
            <w:webHidden/>
          </w:rPr>
          <w:t>42</w:t>
        </w:r>
        <w:r w:rsidR="00304589">
          <w:rPr>
            <w:noProof/>
            <w:webHidden/>
          </w:rPr>
          <w:fldChar w:fldCharType="end"/>
        </w:r>
      </w:hyperlink>
    </w:p>
    <w:p w14:paraId="69776AD2" w14:textId="0399EF5C" w:rsidR="00304589" w:rsidRDefault="006C6C1D">
      <w:pPr>
        <w:pStyle w:val="Abbildungsverzeichnis"/>
        <w:tabs>
          <w:tab w:val="right" w:leader="dot" w:pos="9062"/>
        </w:tabs>
        <w:rPr>
          <w:rFonts w:asciiTheme="minorHAnsi" w:eastAsiaTheme="minorEastAsia" w:hAnsiTheme="minorHAnsi"/>
          <w:noProof/>
          <w:lang w:eastAsia="de-CH"/>
        </w:rPr>
      </w:pPr>
      <w:hyperlink w:anchor="_Toc40877743" w:history="1">
        <w:r w:rsidR="00304589" w:rsidRPr="000205B5">
          <w:rPr>
            <w:rStyle w:val="Hyperlink"/>
            <w:noProof/>
          </w:rPr>
          <w:t>Tabelle 50: Aufbau in HTML</w:t>
        </w:r>
        <w:r w:rsidR="00304589">
          <w:rPr>
            <w:noProof/>
            <w:webHidden/>
          </w:rPr>
          <w:tab/>
        </w:r>
        <w:r w:rsidR="00304589">
          <w:rPr>
            <w:noProof/>
            <w:webHidden/>
          </w:rPr>
          <w:fldChar w:fldCharType="begin"/>
        </w:r>
        <w:r w:rsidR="00304589">
          <w:rPr>
            <w:noProof/>
            <w:webHidden/>
          </w:rPr>
          <w:instrText xml:space="preserve"> PAGEREF _Toc40877743 \h </w:instrText>
        </w:r>
        <w:r w:rsidR="00304589">
          <w:rPr>
            <w:noProof/>
            <w:webHidden/>
          </w:rPr>
        </w:r>
        <w:r w:rsidR="00304589">
          <w:rPr>
            <w:noProof/>
            <w:webHidden/>
          </w:rPr>
          <w:fldChar w:fldCharType="separate"/>
        </w:r>
        <w:r w:rsidR="00304589">
          <w:rPr>
            <w:noProof/>
            <w:webHidden/>
          </w:rPr>
          <w:t>43</w:t>
        </w:r>
        <w:r w:rsidR="00304589">
          <w:rPr>
            <w:noProof/>
            <w:webHidden/>
          </w:rPr>
          <w:fldChar w:fldCharType="end"/>
        </w:r>
      </w:hyperlink>
    </w:p>
    <w:p w14:paraId="2549DB2C" w14:textId="4316EE95" w:rsidR="00304589" w:rsidRDefault="006C6C1D">
      <w:pPr>
        <w:pStyle w:val="Abbildungsverzeichnis"/>
        <w:tabs>
          <w:tab w:val="right" w:leader="dot" w:pos="9062"/>
        </w:tabs>
        <w:rPr>
          <w:rFonts w:asciiTheme="minorHAnsi" w:eastAsiaTheme="minorEastAsia" w:hAnsiTheme="minorHAnsi"/>
          <w:noProof/>
          <w:lang w:eastAsia="de-CH"/>
        </w:rPr>
      </w:pPr>
      <w:hyperlink w:anchor="_Toc40877744" w:history="1">
        <w:r w:rsidR="00304589" w:rsidRPr="000205B5">
          <w:rPr>
            <w:rStyle w:val="Hyperlink"/>
            <w:noProof/>
          </w:rPr>
          <w:t>Tabelle 51:Body definieren</w:t>
        </w:r>
        <w:r w:rsidR="00304589">
          <w:rPr>
            <w:noProof/>
            <w:webHidden/>
          </w:rPr>
          <w:tab/>
        </w:r>
        <w:r w:rsidR="00304589">
          <w:rPr>
            <w:noProof/>
            <w:webHidden/>
          </w:rPr>
          <w:fldChar w:fldCharType="begin"/>
        </w:r>
        <w:r w:rsidR="00304589">
          <w:rPr>
            <w:noProof/>
            <w:webHidden/>
          </w:rPr>
          <w:instrText xml:space="preserve"> PAGEREF _Toc40877744 \h </w:instrText>
        </w:r>
        <w:r w:rsidR="00304589">
          <w:rPr>
            <w:noProof/>
            <w:webHidden/>
          </w:rPr>
        </w:r>
        <w:r w:rsidR="00304589">
          <w:rPr>
            <w:noProof/>
            <w:webHidden/>
          </w:rPr>
          <w:fldChar w:fldCharType="separate"/>
        </w:r>
        <w:r w:rsidR="00304589">
          <w:rPr>
            <w:noProof/>
            <w:webHidden/>
          </w:rPr>
          <w:t>43</w:t>
        </w:r>
        <w:r w:rsidR="00304589">
          <w:rPr>
            <w:noProof/>
            <w:webHidden/>
          </w:rPr>
          <w:fldChar w:fldCharType="end"/>
        </w:r>
      </w:hyperlink>
    </w:p>
    <w:p w14:paraId="1D69FB82" w14:textId="194DE437" w:rsidR="00304589" w:rsidRDefault="006C6C1D">
      <w:pPr>
        <w:pStyle w:val="Abbildungsverzeichnis"/>
        <w:tabs>
          <w:tab w:val="right" w:leader="dot" w:pos="9062"/>
        </w:tabs>
        <w:rPr>
          <w:rFonts w:asciiTheme="minorHAnsi" w:eastAsiaTheme="minorEastAsia" w:hAnsiTheme="minorHAnsi"/>
          <w:noProof/>
          <w:lang w:eastAsia="de-CH"/>
        </w:rPr>
      </w:pPr>
      <w:hyperlink w:anchor="_Toc40877745" w:history="1">
        <w:r w:rsidR="00304589" w:rsidRPr="000205B5">
          <w:rPr>
            <w:rStyle w:val="Hyperlink"/>
            <w:noProof/>
          </w:rPr>
          <w:t>Tabelle 52: 3D Szene erstellen</w:t>
        </w:r>
        <w:r w:rsidR="00304589">
          <w:rPr>
            <w:noProof/>
            <w:webHidden/>
          </w:rPr>
          <w:tab/>
        </w:r>
        <w:r w:rsidR="00304589">
          <w:rPr>
            <w:noProof/>
            <w:webHidden/>
          </w:rPr>
          <w:fldChar w:fldCharType="begin"/>
        </w:r>
        <w:r w:rsidR="00304589">
          <w:rPr>
            <w:noProof/>
            <w:webHidden/>
          </w:rPr>
          <w:instrText xml:space="preserve"> PAGEREF _Toc40877745 \h </w:instrText>
        </w:r>
        <w:r w:rsidR="00304589">
          <w:rPr>
            <w:noProof/>
            <w:webHidden/>
          </w:rPr>
        </w:r>
        <w:r w:rsidR="00304589">
          <w:rPr>
            <w:noProof/>
            <w:webHidden/>
          </w:rPr>
          <w:fldChar w:fldCharType="separate"/>
        </w:r>
        <w:r w:rsidR="00304589">
          <w:rPr>
            <w:noProof/>
            <w:webHidden/>
          </w:rPr>
          <w:t>43</w:t>
        </w:r>
        <w:r w:rsidR="00304589">
          <w:rPr>
            <w:noProof/>
            <w:webHidden/>
          </w:rPr>
          <w:fldChar w:fldCharType="end"/>
        </w:r>
      </w:hyperlink>
    </w:p>
    <w:p w14:paraId="05E25983" w14:textId="583BD29D" w:rsidR="00304589" w:rsidRDefault="006C6C1D">
      <w:pPr>
        <w:pStyle w:val="Abbildungsverzeichnis"/>
        <w:tabs>
          <w:tab w:val="right" w:leader="dot" w:pos="9062"/>
        </w:tabs>
        <w:rPr>
          <w:rFonts w:asciiTheme="minorHAnsi" w:eastAsiaTheme="minorEastAsia" w:hAnsiTheme="minorHAnsi"/>
          <w:noProof/>
          <w:lang w:eastAsia="de-CH"/>
        </w:rPr>
      </w:pPr>
      <w:hyperlink w:anchor="_Toc40877746" w:history="1">
        <w:r w:rsidR="00304589" w:rsidRPr="000205B5">
          <w:rPr>
            <w:rStyle w:val="Hyperlink"/>
            <w:noProof/>
          </w:rPr>
          <w:t>Tabelle 53: obj</w:t>
        </w:r>
        <w:r w:rsidR="004B24C2">
          <w:rPr>
            <w:rStyle w:val="Hyperlink"/>
            <w:noProof/>
          </w:rPr>
          <w:fldChar w:fldCharType="begin"/>
        </w:r>
        <w:r w:rsidR="004B24C2">
          <w:instrText xml:space="preserve"> XE "</w:instrText>
        </w:r>
        <w:r w:rsidR="004B24C2" w:rsidRPr="00435610">
          <w:instrText>obj</w:instrText>
        </w:r>
        <w:r w:rsidR="004B24C2">
          <w:instrText xml:space="preserve">" </w:instrText>
        </w:r>
        <w:r w:rsidR="004B24C2">
          <w:rPr>
            <w:rStyle w:val="Hyperlink"/>
            <w:noProof/>
          </w:rPr>
          <w:fldChar w:fldCharType="end"/>
        </w:r>
        <w:r w:rsidR="00304589" w:rsidRPr="000205B5">
          <w:rPr>
            <w:rStyle w:val="Hyperlink"/>
            <w:noProof/>
          </w:rPr>
          <w:t>-Model einfügen</w:t>
        </w:r>
        <w:r w:rsidR="00304589">
          <w:rPr>
            <w:noProof/>
            <w:webHidden/>
          </w:rPr>
          <w:tab/>
        </w:r>
        <w:r w:rsidR="00304589">
          <w:rPr>
            <w:noProof/>
            <w:webHidden/>
          </w:rPr>
          <w:fldChar w:fldCharType="begin"/>
        </w:r>
        <w:r w:rsidR="00304589">
          <w:rPr>
            <w:noProof/>
            <w:webHidden/>
          </w:rPr>
          <w:instrText xml:space="preserve"> PAGEREF _Toc40877746 \h </w:instrText>
        </w:r>
        <w:r w:rsidR="00304589">
          <w:rPr>
            <w:noProof/>
            <w:webHidden/>
          </w:rPr>
        </w:r>
        <w:r w:rsidR="00304589">
          <w:rPr>
            <w:noProof/>
            <w:webHidden/>
          </w:rPr>
          <w:fldChar w:fldCharType="separate"/>
        </w:r>
        <w:r w:rsidR="00304589">
          <w:rPr>
            <w:noProof/>
            <w:webHidden/>
          </w:rPr>
          <w:t>44</w:t>
        </w:r>
        <w:r w:rsidR="00304589">
          <w:rPr>
            <w:noProof/>
            <w:webHidden/>
          </w:rPr>
          <w:fldChar w:fldCharType="end"/>
        </w:r>
      </w:hyperlink>
    </w:p>
    <w:p w14:paraId="57909B4E" w14:textId="0501EE98" w:rsidR="00304589" w:rsidRDefault="006C6C1D">
      <w:pPr>
        <w:pStyle w:val="Abbildungsverzeichnis"/>
        <w:tabs>
          <w:tab w:val="right" w:leader="dot" w:pos="9062"/>
        </w:tabs>
        <w:rPr>
          <w:rFonts w:asciiTheme="minorHAnsi" w:eastAsiaTheme="minorEastAsia" w:hAnsiTheme="minorHAnsi"/>
          <w:noProof/>
          <w:lang w:eastAsia="de-CH"/>
        </w:rPr>
      </w:pPr>
      <w:hyperlink w:anchor="_Toc40877747" w:history="1">
        <w:r w:rsidR="00304589" w:rsidRPr="000205B5">
          <w:rPr>
            <w:rStyle w:val="Hyperlink"/>
            <w:noProof/>
          </w:rPr>
          <w:t>Tabelle 54: Text einfügen</w:t>
        </w:r>
        <w:r w:rsidR="00304589">
          <w:rPr>
            <w:noProof/>
            <w:webHidden/>
          </w:rPr>
          <w:tab/>
        </w:r>
        <w:r w:rsidR="00304589">
          <w:rPr>
            <w:noProof/>
            <w:webHidden/>
          </w:rPr>
          <w:fldChar w:fldCharType="begin"/>
        </w:r>
        <w:r w:rsidR="00304589">
          <w:rPr>
            <w:noProof/>
            <w:webHidden/>
          </w:rPr>
          <w:instrText xml:space="preserve"> PAGEREF _Toc40877747 \h </w:instrText>
        </w:r>
        <w:r w:rsidR="00304589">
          <w:rPr>
            <w:noProof/>
            <w:webHidden/>
          </w:rPr>
        </w:r>
        <w:r w:rsidR="00304589">
          <w:rPr>
            <w:noProof/>
            <w:webHidden/>
          </w:rPr>
          <w:fldChar w:fldCharType="separate"/>
        </w:r>
        <w:r w:rsidR="00304589">
          <w:rPr>
            <w:noProof/>
            <w:webHidden/>
          </w:rPr>
          <w:t>44</w:t>
        </w:r>
        <w:r w:rsidR="00304589">
          <w:rPr>
            <w:noProof/>
            <w:webHidden/>
          </w:rPr>
          <w:fldChar w:fldCharType="end"/>
        </w:r>
      </w:hyperlink>
    </w:p>
    <w:p w14:paraId="61A2D953" w14:textId="0ABCEDF6" w:rsidR="00304589" w:rsidRDefault="006C6C1D">
      <w:pPr>
        <w:pStyle w:val="Abbildungsverzeichnis"/>
        <w:tabs>
          <w:tab w:val="right" w:leader="dot" w:pos="9062"/>
        </w:tabs>
        <w:rPr>
          <w:rFonts w:asciiTheme="minorHAnsi" w:eastAsiaTheme="minorEastAsia" w:hAnsiTheme="minorHAnsi"/>
          <w:noProof/>
          <w:lang w:eastAsia="de-CH"/>
        </w:rPr>
      </w:pPr>
      <w:hyperlink w:anchor="_Toc40877748" w:history="1">
        <w:r w:rsidR="00304589" w:rsidRPr="000205B5">
          <w:rPr>
            <w:rStyle w:val="Hyperlink"/>
            <w:noProof/>
          </w:rPr>
          <w:t>Tabelle 55: Bilder</w:t>
        </w:r>
        <w:r w:rsidR="0046762E">
          <w:rPr>
            <w:rStyle w:val="Hyperlink"/>
            <w:noProof/>
          </w:rPr>
          <w:fldChar w:fldCharType="begin"/>
        </w:r>
        <w:r w:rsidR="0046762E">
          <w:instrText xml:space="preserve"> XE "</w:instrText>
        </w:r>
        <w:r w:rsidR="0046762E" w:rsidRPr="00BD3354">
          <w:rPr>
            <w:sz w:val="20"/>
            <w:szCs w:val="20"/>
          </w:rPr>
          <w:instrText>Bilder</w:instrText>
        </w:r>
        <w:r w:rsidR="0046762E">
          <w:instrText xml:space="preserve">" </w:instrText>
        </w:r>
        <w:r w:rsidR="0046762E">
          <w:rPr>
            <w:rStyle w:val="Hyperlink"/>
            <w:noProof/>
          </w:rPr>
          <w:fldChar w:fldCharType="end"/>
        </w:r>
        <w:r w:rsidR="00304589" w:rsidRPr="000205B5">
          <w:rPr>
            <w:rStyle w:val="Hyperlink"/>
            <w:noProof/>
          </w:rPr>
          <w:t xml:space="preserve"> einfügen</w:t>
        </w:r>
        <w:r w:rsidR="00304589">
          <w:rPr>
            <w:noProof/>
            <w:webHidden/>
          </w:rPr>
          <w:tab/>
        </w:r>
        <w:r w:rsidR="00304589">
          <w:rPr>
            <w:noProof/>
            <w:webHidden/>
          </w:rPr>
          <w:fldChar w:fldCharType="begin"/>
        </w:r>
        <w:r w:rsidR="00304589">
          <w:rPr>
            <w:noProof/>
            <w:webHidden/>
          </w:rPr>
          <w:instrText xml:space="preserve"> PAGEREF _Toc40877748 \h </w:instrText>
        </w:r>
        <w:r w:rsidR="00304589">
          <w:rPr>
            <w:noProof/>
            <w:webHidden/>
          </w:rPr>
        </w:r>
        <w:r w:rsidR="00304589">
          <w:rPr>
            <w:noProof/>
            <w:webHidden/>
          </w:rPr>
          <w:fldChar w:fldCharType="separate"/>
        </w:r>
        <w:r w:rsidR="00304589">
          <w:rPr>
            <w:noProof/>
            <w:webHidden/>
          </w:rPr>
          <w:t>45</w:t>
        </w:r>
        <w:r w:rsidR="00304589">
          <w:rPr>
            <w:noProof/>
            <w:webHidden/>
          </w:rPr>
          <w:fldChar w:fldCharType="end"/>
        </w:r>
      </w:hyperlink>
    </w:p>
    <w:p w14:paraId="3F7824C3" w14:textId="1737209A" w:rsidR="00304589" w:rsidRDefault="006C6C1D">
      <w:pPr>
        <w:pStyle w:val="Abbildungsverzeichnis"/>
        <w:tabs>
          <w:tab w:val="right" w:leader="dot" w:pos="9062"/>
        </w:tabs>
        <w:rPr>
          <w:rFonts w:asciiTheme="minorHAnsi" w:eastAsiaTheme="minorEastAsia" w:hAnsiTheme="minorHAnsi"/>
          <w:noProof/>
          <w:lang w:eastAsia="de-CH"/>
        </w:rPr>
      </w:pPr>
      <w:hyperlink w:anchor="_Toc40877749" w:history="1">
        <w:r w:rsidR="00304589" w:rsidRPr="000205B5">
          <w:rPr>
            <w:rStyle w:val="Hyperlink"/>
            <w:noProof/>
          </w:rPr>
          <w:t>Tabelle 56: Modelle komprimieren</w:t>
        </w:r>
        <w:r w:rsidR="00304589">
          <w:rPr>
            <w:noProof/>
            <w:webHidden/>
          </w:rPr>
          <w:tab/>
        </w:r>
        <w:r w:rsidR="00304589">
          <w:rPr>
            <w:noProof/>
            <w:webHidden/>
          </w:rPr>
          <w:fldChar w:fldCharType="begin"/>
        </w:r>
        <w:r w:rsidR="00304589">
          <w:rPr>
            <w:noProof/>
            <w:webHidden/>
          </w:rPr>
          <w:instrText xml:space="preserve"> PAGEREF _Toc40877749 \h </w:instrText>
        </w:r>
        <w:r w:rsidR="00304589">
          <w:rPr>
            <w:noProof/>
            <w:webHidden/>
          </w:rPr>
        </w:r>
        <w:r w:rsidR="00304589">
          <w:rPr>
            <w:noProof/>
            <w:webHidden/>
          </w:rPr>
          <w:fldChar w:fldCharType="separate"/>
        </w:r>
        <w:r w:rsidR="00304589">
          <w:rPr>
            <w:noProof/>
            <w:webHidden/>
          </w:rPr>
          <w:t>46</w:t>
        </w:r>
        <w:r w:rsidR="00304589">
          <w:rPr>
            <w:noProof/>
            <w:webHidden/>
          </w:rPr>
          <w:fldChar w:fldCharType="end"/>
        </w:r>
      </w:hyperlink>
    </w:p>
    <w:p w14:paraId="7F271DFC" w14:textId="2BE667FA" w:rsidR="00304589" w:rsidRDefault="006C6C1D">
      <w:pPr>
        <w:pStyle w:val="Abbildungsverzeichnis"/>
        <w:tabs>
          <w:tab w:val="right" w:leader="dot" w:pos="9062"/>
        </w:tabs>
        <w:rPr>
          <w:rFonts w:asciiTheme="minorHAnsi" w:eastAsiaTheme="minorEastAsia" w:hAnsiTheme="minorHAnsi"/>
          <w:noProof/>
          <w:lang w:eastAsia="de-CH"/>
        </w:rPr>
      </w:pPr>
      <w:hyperlink w:anchor="_Toc40877750" w:history="1">
        <w:r w:rsidR="00304589" w:rsidRPr="000205B5">
          <w:rPr>
            <w:rStyle w:val="Hyperlink"/>
            <w:noProof/>
          </w:rPr>
          <w:t>Tabelle 57: Animationen</w:t>
        </w:r>
        <w:r w:rsidR="004B24C2">
          <w:rPr>
            <w:rStyle w:val="Hyperlink"/>
            <w:noProof/>
          </w:rPr>
          <w:fldChar w:fldCharType="begin"/>
        </w:r>
        <w:r w:rsidR="004B24C2">
          <w:instrText xml:space="preserve"> XE "</w:instrText>
        </w:r>
        <w:r w:rsidR="004B24C2" w:rsidRPr="00EF0B9B">
          <w:instrText>Animationen</w:instrText>
        </w:r>
        <w:r w:rsidR="004B24C2">
          <w:instrText xml:space="preserve">" </w:instrText>
        </w:r>
        <w:r w:rsidR="004B24C2">
          <w:rPr>
            <w:rStyle w:val="Hyperlink"/>
            <w:noProof/>
          </w:rPr>
          <w:fldChar w:fldCharType="end"/>
        </w:r>
        <w:r w:rsidR="00304589" w:rsidRPr="000205B5">
          <w:rPr>
            <w:rStyle w:val="Hyperlink"/>
            <w:noProof/>
          </w:rPr>
          <w:t xml:space="preserve"> einfügen</w:t>
        </w:r>
        <w:r w:rsidR="00304589">
          <w:rPr>
            <w:noProof/>
            <w:webHidden/>
          </w:rPr>
          <w:tab/>
        </w:r>
        <w:r w:rsidR="00304589">
          <w:rPr>
            <w:noProof/>
            <w:webHidden/>
          </w:rPr>
          <w:fldChar w:fldCharType="begin"/>
        </w:r>
        <w:r w:rsidR="00304589">
          <w:rPr>
            <w:noProof/>
            <w:webHidden/>
          </w:rPr>
          <w:instrText xml:space="preserve"> PAGEREF _Toc40877750 \h </w:instrText>
        </w:r>
        <w:r w:rsidR="00304589">
          <w:rPr>
            <w:noProof/>
            <w:webHidden/>
          </w:rPr>
        </w:r>
        <w:r w:rsidR="00304589">
          <w:rPr>
            <w:noProof/>
            <w:webHidden/>
          </w:rPr>
          <w:fldChar w:fldCharType="separate"/>
        </w:r>
        <w:r w:rsidR="00304589">
          <w:rPr>
            <w:noProof/>
            <w:webHidden/>
          </w:rPr>
          <w:t>47</w:t>
        </w:r>
        <w:r w:rsidR="00304589">
          <w:rPr>
            <w:noProof/>
            <w:webHidden/>
          </w:rPr>
          <w:fldChar w:fldCharType="end"/>
        </w:r>
      </w:hyperlink>
    </w:p>
    <w:p w14:paraId="1AB641E3" w14:textId="7671B7C5" w:rsidR="00304589" w:rsidRDefault="006C6C1D">
      <w:pPr>
        <w:pStyle w:val="Abbildungsverzeichnis"/>
        <w:tabs>
          <w:tab w:val="right" w:leader="dot" w:pos="9062"/>
        </w:tabs>
        <w:rPr>
          <w:rFonts w:asciiTheme="minorHAnsi" w:eastAsiaTheme="minorEastAsia" w:hAnsiTheme="minorHAnsi"/>
          <w:noProof/>
          <w:lang w:eastAsia="de-CH"/>
        </w:rPr>
      </w:pPr>
      <w:hyperlink w:anchor="_Toc40877751" w:history="1">
        <w:r w:rsidR="00304589" w:rsidRPr="000205B5">
          <w:rPr>
            <w:rStyle w:val="Hyperlink"/>
            <w:noProof/>
          </w:rPr>
          <w:t>Tabelle 58: Animationen</w:t>
        </w:r>
        <w:r w:rsidR="004B24C2">
          <w:rPr>
            <w:rStyle w:val="Hyperlink"/>
            <w:noProof/>
          </w:rPr>
          <w:fldChar w:fldCharType="begin"/>
        </w:r>
        <w:r w:rsidR="004B24C2">
          <w:instrText xml:space="preserve"> XE "</w:instrText>
        </w:r>
        <w:r w:rsidR="004B24C2" w:rsidRPr="00EF0B9B">
          <w:instrText>Animationen</w:instrText>
        </w:r>
        <w:r w:rsidR="004B24C2">
          <w:instrText xml:space="preserve">" </w:instrText>
        </w:r>
        <w:r w:rsidR="004B24C2">
          <w:rPr>
            <w:rStyle w:val="Hyperlink"/>
            <w:noProof/>
          </w:rPr>
          <w:fldChar w:fldCharType="end"/>
        </w:r>
        <w:r w:rsidR="00304589" w:rsidRPr="000205B5">
          <w:rPr>
            <w:rStyle w:val="Hyperlink"/>
            <w:noProof/>
          </w:rPr>
          <w:t xml:space="preserve"> mit gltf</w:t>
        </w:r>
        <w:r w:rsidR="004B24C2">
          <w:rPr>
            <w:rStyle w:val="Hyperlink"/>
            <w:noProof/>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Style w:val="Hyperlink"/>
            <w:noProof/>
          </w:rPr>
          <w:fldChar w:fldCharType="end"/>
        </w:r>
        <w:r w:rsidR="00304589">
          <w:rPr>
            <w:noProof/>
            <w:webHidden/>
          </w:rPr>
          <w:tab/>
        </w:r>
        <w:r w:rsidR="00304589">
          <w:rPr>
            <w:noProof/>
            <w:webHidden/>
          </w:rPr>
          <w:fldChar w:fldCharType="begin"/>
        </w:r>
        <w:r w:rsidR="00304589">
          <w:rPr>
            <w:noProof/>
            <w:webHidden/>
          </w:rPr>
          <w:instrText xml:space="preserve"> PAGEREF _Toc40877751 \h </w:instrText>
        </w:r>
        <w:r w:rsidR="00304589">
          <w:rPr>
            <w:noProof/>
            <w:webHidden/>
          </w:rPr>
        </w:r>
        <w:r w:rsidR="00304589">
          <w:rPr>
            <w:noProof/>
            <w:webHidden/>
          </w:rPr>
          <w:fldChar w:fldCharType="separate"/>
        </w:r>
        <w:r w:rsidR="00304589">
          <w:rPr>
            <w:noProof/>
            <w:webHidden/>
          </w:rPr>
          <w:t>48</w:t>
        </w:r>
        <w:r w:rsidR="00304589">
          <w:rPr>
            <w:noProof/>
            <w:webHidden/>
          </w:rPr>
          <w:fldChar w:fldCharType="end"/>
        </w:r>
      </w:hyperlink>
    </w:p>
    <w:p w14:paraId="5D0A6653" w14:textId="5BC187E7" w:rsidR="00304589" w:rsidRDefault="006C6C1D">
      <w:pPr>
        <w:pStyle w:val="Abbildungsverzeichnis"/>
        <w:tabs>
          <w:tab w:val="right" w:leader="dot" w:pos="9062"/>
        </w:tabs>
        <w:rPr>
          <w:rFonts w:asciiTheme="minorHAnsi" w:eastAsiaTheme="minorEastAsia" w:hAnsiTheme="minorHAnsi"/>
          <w:noProof/>
          <w:lang w:eastAsia="de-CH"/>
        </w:rPr>
      </w:pPr>
      <w:hyperlink w:anchor="_Toc40877752" w:history="1">
        <w:r w:rsidR="00304589" w:rsidRPr="000205B5">
          <w:rPr>
            <w:rStyle w:val="Hyperlink"/>
            <w:noProof/>
          </w:rPr>
          <w:t>Tabelle 59: Interaktion Link</w:t>
        </w:r>
        <w:r w:rsidR="00304589">
          <w:rPr>
            <w:noProof/>
            <w:webHidden/>
          </w:rPr>
          <w:tab/>
        </w:r>
        <w:r w:rsidR="00304589">
          <w:rPr>
            <w:noProof/>
            <w:webHidden/>
          </w:rPr>
          <w:fldChar w:fldCharType="begin"/>
        </w:r>
        <w:r w:rsidR="00304589">
          <w:rPr>
            <w:noProof/>
            <w:webHidden/>
          </w:rPr>
          <w:instrText xml:space="preserve"> PAGEREF _Toc40877752 \h </w:instrText>
        </w:r>
        <w:r w:rsidR="00304589">
          <w:rPr>
            <w:noProof/>
            <w:webHidden/>
          </w:rPr>
        </w:r>
        <w:r w:rsidR="00304589">
          <w:rPr>
            <w:noProof/>
            <w:webHidden/>
          </w:rPr>
          <w:fldChar w:fldCharType="separate"/>
        </w:r>
        <w:r w:rsidR="00304589">
          <w:rPr>
            <w:noProof/>
            <w:webHidden/>
          </w:rPr>
          <w:t>49</w:t>
        </w:r>
        <w:r w:rsidR="00304589">
          <w:rPr>
            <w:noProof/>
            <w:webHidden/>
          </w:rPr>
          <w:fldChar w:fldCharType="end"/>
        </w:r>
      </w:hyperlink>
    </w:p>
    <w:p w14:paraId="73045537" w14:textId="7E2B3A3C" w:rsidR="00304589" w:rsidRDefault="006C6C1D">
      <w:pPr>
        <w:pStyle w:val="Abbildungsverzeichnis"/>
        <w:tabs>
          <w:tab w:val="right" w:leader="dot" w:pos="9062"/>
        </w:tabs>
        <w:rPr>
          <w:rFonts w:asciiTheme="minorHAnsi" w:eastAsiaTheme="minorEastAsia" w:hAnsiTheme="minorHAnsi"/>
          <w:noProof/>
          <w:lang w:eastAsia="de-CH"/>
        </w:rPr>
      </w:pPr>
      <w:hyperlink w:anchor="_Toc40877753" w:history="1">
        <w:r w:rsidR="00304589" w:rsidRPr="000205B5">
          <w:rPr>
            <w:rStyle w:val="Hyperlink"/>
            <w:noProof/>
          </w:rPr>
          <w:t>Tabelle 60: Interaktion Würfel</w:t>
        </w:r>
        <w:r w:rsidR="00304589">
          <w:rPr>
            <w:noProof/>
            <w:webHidden/>
          </w:rPr>
          <w:tab/>
        </w:r>
        <w:r w:rsidR="00304589">
          <w:rPr>
            <w:noProof/>
            <w:webHidden/>
          </w:rPr>
          <w:fldChar w:fldCharType="begin"/>
        </w:r>
        <w:r w:rsidR="00304589">
          <w:rPr>
            <w:noProof/>
            <w:webHidden/>
          </w:rPr>
          <w:instrText xml:space="preserve"> PAGEREF _Toc40877753 \h </w:instrText>
        </w:r>
        <w:r w:rsidR="00304589">
          <w:rPr>
            <w:noProof/>
            <w:webHidden/>
          </w:rPr>
        </w:r>
        <w:r w:rsidR="00304589">
          <w:rPr>
            <w:noProof/>
            <w:webHidden/>
          </w:rPr>
          <w:fldChar w:fldCharType="separate"/>
        </w:r>
        <w:r w:rsidR="00304589">
          <w:rPr>
            <w:noProof/>
            <w:webHidden/>
          </w:rPr>
          <w:t>49</w:t>
        </w:r>
        <w:r w:rsidR="00304589">
          <w:rPr>
            <w:noProof/>
            <w:webHidden/>
          </w:rPr>
          <w:fldChar w:fldCharType="end"/>
        </w:r>
      </w:hyperlink>
    </w:p>
    <w:p w14:paraId="084621BC" w14:textId="480B7BBE" w:rsidR="00304589" w:rsidRDefault="006C6C1D">
      <w:pPr>
        <w:pStyle w:val="Abbildungsverzeichnis"/>
        <w:tabs>
          <w:tab w:val="right" w:leader="dot" w:pos="9062"/>
        </w:tabs>
        <w:rPr>
          <w:rFonts w:asciiTheme="minorHAnsi" w:eastAsiaTheme="minorEastAsia" w:hAnsiTheme="minorHAnsi"/>
          <w:noProof/>
          <w:lang w:eastAsia="de-CH"/>
        </w:rPr>
      </w:pPr>
      <w:hyperlink w:anchor="_Toc40877754" w:history="1">
        <w:r w:rsidR="00304589" w:rsidRPr="000205B5">
          <w:rPr>
            <w:rStyle w:val="Hyperlink"/>
            <w:noProof/>
          </w:rPr>
          <w:t>Tabelle 61: Interaktion Würfel 2</w:t>
        </w:r>
        <w:r w:rsidR="00304589">
          <w:rPr>
            <w:noProof/>
            <w:webHidden/>
          </w:rPr>
          <w:tab/>
        </w:r>
        <w:r w:rsidR="00304589">
          <w:rPr>
            <w:noProof/>
            <w:webHidden/>
          </w:rPr>
          <w:fldChar w:fldCharType="begin"/>
        </w:r>
        <w:r w:rsidR="00304589">
          <w:rPr>
            <w:noProof/>
            <w:webHidden/>
          </w:rPr>
          <w:instrText xml:space="preserve"> PAGEREF _Toc40877754 \h </w:instrText>
        </w:r>
        <w:r w:rsidR="00304589">
          <w:rPr>
            <w:noProof/>
            <w:webHidden/>
          </w:rPr>
        </w:r>
        <w:r w:rsidR="00304589">
          <w:rPr>
            <w:noProof/>
            <w:webHidden/>
          </w:rPr>
          <w:fldChar w:fldCharType="separate"/>
        </w:r>
        <w:r w:rsidR="00304589">
          <w:rPr>
            <w:noProof/>
            <w:webHidden/>
          </w:rPr>
          <w:t>49</w:t>
        </w:r>
        <w:r w:rsidR="00304589">
          <w:rPr>
            <w:noProof/>
            <w:webHidden/>
          </w:rPr>
          <w:fldChar w:fldCharType="end"/>
        </w:r>
      </w:hyperlink>
    </w:p>
    <w:p w14:paraId="0588DB6E" w14:textId="01A5119B" w:rsidR="00304589" w:rsidRDefault="006C6C1D">
      <w:pPr>
        <w:pStyle w:val="Abbildungsverzeichnis"/>
        <w:tabs>
          <w:tab w:val="right" w:leader="dot" w:pos="9062"/>
        </w:tabs>
        <w:rPr>
          <w:rFonts w:asciiTheme="minorHAnsi" w:eastAsiaTheme="minorEastAsia" w:hAnsiTheme="minorHAnsi"/>
          <w:noProof/>
          <w:lang w:eastAsia="de-CH"/>
        </w:rPr>
      </w:pPr>
      <w:hyperlink w:anchor="_Toc40877755" w:history="1">
        <w:r w:rsidR="00304589" w:rsidRPr="000205B5">
          <w:rPr>
            <w:rStyle w:val="Hyperlink"/>
            <w:noProof/>
          </w:rPr>
          <w:t>Tabelle 62: Cursor einfügen</w:t>
        </w:r>
        <w:r w:rsidR="00304589">
          <w:rPr>
            <w:noProof/>
            <w:webHidden/>
          </w:rPr>
          <w:tab/>
        </w:r>
        <w:r w:rsidR="00304589">
          <w:rPr>
            <w:noProof/>
            <w:webHidden/>
          </w:rPr>
          <w:fldChar w:fldCharType="begin"/>
        </w:r>
        <w:r w:rsidR="00304589">
          <w:rPr>
            <w:noProof/>
            <w:webHidden/>
          </w:rPr>
          <w:instrText xml:space="preserve"> PAGEREF _Toc40877755 \h </w:instrText>
        </w:r>
        <w:r w:rsidR="00304589">
          <w:rPr>
            <w:noProof/>
            <w:webHidden/>
          </w:rPr>
        </w:r>
        <w:r w:rsidR="00304589">
          <w:rPr>
            <w:noProof/>
            <w:webHidden/>
          </w:rPr>
          <w:fldChar w:fldCharType="separate"/>
        </w:r>
        <w:r w:rsidR="00304589">
          <w:rPr>
            <w:noProof/>
            <w:webHidden/>
          </w:rPr>
          <w:t>50</w:t>
        </w:r>
        <w:r w:rsidR="00304589">
          <w:rPr>
            <w:noProof/>
            <w:webHidden/>
          </w:rPr>
          <w:fldChar w:fldCharType="end"/>
        </w:r>
      </w:hyperlink>
    </w:p>
    <w:p w14:paraId="6E56ABED" w14:textId="6B36FCB4" w:rsidR="00304589" w:rsidRDefault="006C6C1D">
      <w:pPr>
        <w:pStyle w:val="Abbildungsverzeichnis"/>
        <w:tabs>
          <w:tab w:val="right" w:leader="dot" w:pos="9062"/>
        </w:tabs>
        <w:rPr>
          <w:rFonts w:asciiTheme="minorHAnsi" w:eastAsiaTheme="minorEastAsia" w:hAnsiTheme="minorHAnsi"/>
          <w:noProof/>
          <w:lang w:eastAsia="de-CH"/>
        </w:rPr>
      </w:pPr>
      <w:hyperlink w:anchor="_Toc40877756" w:history="1">
        <w:r w:rsidR="00304589" w:rsidRPr="000205B5">
          <w:rPr>
            <w:rStyle w:val="Hyperlink"/>
            <w:noProof/>
          </w:rPr>
          <w:t>Tabelle 63: Interaktion auf andere Webseite</w:t>
        </w:r>
        <w:r w:rsidR="00304589">
          <w:rPr>
            <w:noProof/>
            <w:webHidden/>
          </w:rPr>
          <w:tab/>
        </w:r>
        <w:r w:rsidR="00304589">
          <w:rPr>
            <w:noProof/>
            <w:webHidden/>
          </w:rPr>
          <w:fldChar w:fldCharType="begin"/>
        </w:r>
        <w:r w:rsidR="00304589">
          <w:rPr>
            <w:noProof/>
            <w:webHidden/>
          </w:rPr>
          <w:instrText xml:space="preserve"> PAGEREF _Toc40877756 \h </w:instrText>
        </w:r>
        <w:r w:rsidR="00304589">
          <w:rPr>
            <w:noProof/>
            <w:webHidden/>
          </w:rPr>
        </w:r>
        <w:r w:rsidR="00304589">
          <w:rPr>
            <w:noProof/>
            <w:webHidden/>
          </w:rPr>
          <w:fldChar w:fldCharType="separate"/>
        </w:r>
        <w:r w:rsidR="00304589">
          <w:rPr>
            <w:noProof/>
            <w:webHidden/>
          </w:rPr>
          <w:t>50</w:t>
        </w:r>
        <w:r w:rsidR="00304589">
          <w:rPr>
            <w:noProof/>
            <w:webHidden/>
          </w:rPr>
          <w:fldChar w:fldCharType="end"/>
        </w:r>
      </w:hyperlink>
    </w:p>
    <w:p w14:paraId="0E0EA04E" w14:textId="4D7EFC76" w:rsidR="00304589" w:rsidRDefault="006C6C1D">
      <w:pPr>
        <w:pStyle w:val="Abbildungsverzeichnis"/>
        <w:tabs>
          <w:tab w:val="right" w:leader="dot" w:pos="9062"/>
        </w:tabs>
        <w:rPr>
          <w:rFonts w:asciiTheme="minorHAnsi" w:eastAsiaTheme="minorEastAsia" w:hAnsiTheme="minorHAnsi"/>
          <w:noProof/>
          <w:lang w:eastAsia="de-CH"/>
        </w:rPr>
      </w:pPr>
      <w:hyperlink w:anchor="_Toc40877757" w:history="1">
        <w:r w:rsidR="00304589" w:rsidRPr="000205B5">
          <w:rPr>
            <w:rStyle w:val="Hyperlink"/>
            <w:noProof/>
          </w:rPr>
          <w:t>Tabelle 64: Interaktion auf andere Webseite mit Text</w:t>
        </w:r>
        <w:r w:rsidR="00304589">
          <w:rPr>
            <w:noProof/>
            <w:webHidden/>
          </w:rPr>
          <w:tab/>
        </w:r>
        <w:r w:rsidR="00304589">
          <w:rPr>
            <w:noProof/>
            <w:webHidden/>
          </w:rPr>
          <w:fldChar w:fldCharType="begin"/>
        </w:r>
        <w:r w:rsidR="00304589">
          <w:rPr>
            <w:noProof/>
            <w:webHidden/>
          </w:rPr>
          <w:instrText xml:space="preserve"> PAGEREF _Toc40877757 \h </w:instrText>
        </w:r>
        <w:r w:rsidR="00304589">
          <w:rPr>
            <w:noProof/>
            <w:webHidden/>
          </w:rPr>
        </w:r>
        <w:r w:rsidR="00304589">
          <w:rPr>
            <w:noProof/>
            <w:webHidden/>
          </w:rPr>
          <w:fldChar w:fldCharType="separate"/>
        </w:r>
        <w:r w:rsidR="00304589">
          <w:rPr>
            <w:noProof/>
            <w:webHidden/>
          </w:rPr>
          <w:t>50</w:t>
        </w:r>
        <w:r w:rsidR="00304589">
          <w:rPr>
            <w:noProof/>
            <w:webHidden/>
          </w:rPr>
          <w:fldChar w:fldCharType="end"/>
        </w:r>
      </w:hyperlink>
    </w:p>
    <w:p w14:paraId="622897E4" w14:textId="5966FDBF" w:rsidR="00304589" w:rsidRDefault="006C6C1D">
      <w:pPr>
        <w:pStyle w:val="Abbildungsverzeichnis"/>
        <w:tabs>
          <w:tab w:val="right" w:leader="dot" w:pos="9062"/>
        </w:tabs>
        <w:rPr>
          <w:rFonts w:asciiTheme="minorHAnsi" w:eastAsiaTheme="minorEastAsia" w:hAnsiTheme="minorHAnsi"/>
          <w:noProof/>
          <w:lang w:eastAsia="de-CH"/>
        </w:rPr>
      </w:pPr>
      <w:hyperlink w:anchor="_Toc40877758" w:history="1">
        <w:r w:rsidR="00304589" w:rsidRPr="000205B5">
          <w:rPr>
            <w:rStyle w:val="Hyperlink"/>
            <w:noProof/>
          </w:rPr>
          <w:t>Tabelle 65: Objekt visible</w:t>
        </w:r>
        <w:r w:rsidR="00304589">
          <w:rPr>
            <w:noProof/>
            <w:webHidden/>
          </w:rPr>
          <w:tab/>
        </w:r>
        <w:r w:rsidR="00304589">
          <w:rPr>
            <w:noProof/>
            <w:webHidden/>
          </w:rPr>
          <w:fldChar w:fldCharType="begin"/>
        </w:r>
        <w:r w:rsidR="00304589">
          <w:rPr>
            <w:noProof/>
            <w:webHidden/>
          </w:rPr>
          <w:instrText xml:space="preserve"> PAGEREF _Toc40877758 \h </w:instrText>
        </w:r>
        <w:r w:rsidR="00304589">
          <w:rPr>
            <w:noProof/>
            <w:webHidden/>
          </w:rPr>
        </w:r>
        <w:r w:rsidR="00304589">
          <w:rPr>
            <w:noProof/>
            <w:webHidden/>
          </w:rPr>
          <w:fldChar w:fldCharType="separate"/>
        </w:r>
        <w:r w:rsidR="00304589">
          <w:rPr>
            <w:noProof/>
            <w:webHidden/>
          </w:rPr>
          <w:t>51</w:t>
        </w:r>
        <w:r w:rsidR="00304589">
          <w:rPr>
            <w:noProof/>
            <w:webHidden/>
          </w:rPr>
          <w:fldChar w:fldCharType="end"/>
        </w:r>
      </w:hyperlink>
    </w:p>
    <w:p w14:paraId="4A57F193" w14:textId="030AC21C" w:rsidR="00304589" w:rsidRDefault="006C6C1D">
      <w:pPr>
        <w:pStyle w:val="Abbildungsverzeichnis"/>
        <w:tabs>
          <w:tab w:val="right" w:leader="dot" w:pos="9062"/>
        </w:tabs>
        <w:rPr>
          <w:rFonts w:asciiTheme="minorHAnsi" w:eastAsiaTheme="minorEastAsia" w:hAnsiTheme="minorHAnsi"/>
          <w:noProof/>
          <w:lang w:eastAsia="de-CH"/>
        </w:rPr>
      </w:pPr>
      <w:hyperlink w:anchor="_Toc40877759" w:history="1">
        <w:r w:rsidR="00304589" w:rsidRPr="000205B5">
          <w:rPr>
            <w:rStyle w:val="Hyperlink"/>
            <w:noProof/>
          </w:rPr>
          <w:t>Tabelle 66: Click Event</w:t>
        </w:r>
        <w:r w:rsidR="00304589">
          <w:rPr>
            <w:noProof/>
            <w:webHidden/>
          </w:rPr>
          <w:tab/>
        </w:r>
        <w:r w:rsidR="00304589">
          <w:rPr>
            <w:noProof/>
            <w:webHidden/>
          </w:rPr>
          <w:fldChar w:fldCharType="begin"/>
        </w:r>
        <w:r w:rsidR="00304589">
          <w:rPr>
            <w:noProof/>
            <w:webHidden/>
          </w:rPr>
          <w:instrText xml:space="preserve"> PAGEREF _Toc40877759 \h </w:instrText>
        </w:r>
        <w:r w:rsidR="00304589">
          <w:rPr>
            <w:noProof/>
            <w:webHidden/>
          </w:rPr>
        </w:r>
        <w:r w:rsidR="00304589">
          <w:rPr>
            <w:noProof/>
            <w:webHidden/>
          </w:rPr>
          <w:fldChar w:fldCharType="separate"/>
        </w:r>
        <w:r w:rsidR="00304589">
          <w:rPr>
            <w:noProof/>
            <w:webHidden/>
          </w:rPr>
          <w:t>51</w:t>
        </w:r>
        <w:r w:rsidR="00304589">
          <w:rPr>
            <w:noProof/>
            <w:webHidden/>
          </w:rPr>
          <w:fldChar w:fldCharType="end"/>
        </w:r>
      </w:hyperlink>
    </w:p>
    <w:p w14:paraId="2ADB75E3" w14:textId="4E24B506" w:rsidR="00304589" w:rsidRDefault="006C6C1D">
      <w:pPr>
        <w:pStyle w:val="Abbildungsverzeichnis"/>
        <w:tabs>
          <w:tab w:val="right" w:leader="dot" w:pos="9062"/>
        </w:tabs>
        <w:rPr>
          <w:rFonts w:asciiTheme="minorHAnsi" w:eastAsiaTheme="minorEastAsia" w:hAnsiTheme="minorHAnsi"/>
          <w:noProof/>
          <w:lang w:eastAsia="de-CH"/>
        </w:rPr>
      </w:pPr>
      <w:hyperlink w:anchor="_Toc40877760" w:history="1">
        <w:r w:rsidR="00304589" w:rsidRPr="000205B5">
          <w:rPr>
            <w:rStyle w:val="Hyperlink"/>
            <w:noProof/>
          </w:rPr>
          <w:t>Tabelle 67: Interaktion Sprechblase</w:t>
        </w:r>
        <w:r w:rsidR="004B24C2">
          <w:rPr>
            <w:rStyle w:val="Hyperlink"/>
            <w:noProof/>
          </w:rPr>
          <w:fldChar w:fldCharType="begin"/>
        </w:r>
        <w:r w:rsidR="004B24C2">
          <w:instrText xml:space="preserve"> XE "</w:instrText>
        </w:r>
        <w:r w:rsidR="004B24C2" w:rsidRPr="00E86932">
          <w:instrText>Sprechblase</w:instrText>
        </w:r>
        <w:r w:rsidR="004B24C2">
          <w:instrText xml:space="preserve">" </w:instrText>
        </w:r>
        <w:r w:rsidR="004B24C2">
          <w:rPr>
            <w:rStyle w:val="Hyperlink"/>
            <w:noProof/>
          </w:rPr>
          <w:fldChar w:fldCharType="end"/>
        </w:r>
        <w:r w:rsidR="00304589">
          <w:rPr>
            <w:noProof/>
            <w:webHidden/>
          </w:rPr>
          <w:tab/>
        </w:r>
        <w:r w:rsidR="00304589">
          <w:rPr>
            <w:noProof/>
            <w:webHidden/>
          </w:rPr>
          <w:fldChar w:fldCharType="begin"/>
        </w:r>
        <w:r w:rsidR="00304589">
          <w:rPr>
            <w:noProof/>
            <w:webHidden/>
          </w:rPr>
          <w:instrText xml:space="preserve"> PAGEREF _Toc40877760 \h </w:instrText>
        </w:r>
        <w:r w:rsidR="00304589">
          <w:rPr>
            <w:noProof/>
            <w:webHidden/>
          </w:rPr>
        </w:r>
        <w:r w:rsidR="00304589">
          <w:rPr>
            <w:noProof/>
            <w:webHidden/>
          </w:rPr>
          <w:fldChar w:fldCharType="separate"/>
        </w:r>
        <w:r w:rsidR="00304589">
          <w:rPr>
            <w:noProof/>
            <w:webHidden/>
          </w:rPr>
          <w:t>51</w:t>
        </w:r>
        <w:r w:rsidR="00304589">
          <w:rPr>
            <w:noProof/>
            <w:webHidden/>
          </w:rPr>
          <w:fldChar w:fldCharType="end"/>
        </w:r>
      </w:hyperlink>
    </w:p>
    <w:p w14:paraId="40464501" w14:textId="3E590E45" w:rsidR="00304589" w:rsidRDefault="006C6C1D">
      <w:pPr>
        <w:pStyle w:val="Abbildungsverzeichnis"/>
        <w:tabs>
          <w:tab w:val="right" w:leader="dot" w:pos="9062"/>
        </w:tabs>
        <w:rPr>
          <w:rFonts w:asciiTheme="minorHAnsi" w:eastAsiaTheme="minorEastAsia" w:hAnsiTheme="minorHAnsi"/>
          <w:noProof/>
          <w:lang w:eastAsia="de-CH"/>
        </w:rPr>
      </w:pPr>
      <w:hyperlink w:anchor="_Toc40877761" w:history="1">
        <w:r w:rsidR="00304589" w:rsidRPr="000205B5">
          <w:rPr>
            <w:rStyle w:val="Hyperlink"/>
            <w:noProof/>
          </w:rPr>
          <w:t>Tabelle 68: Testprotokoll</w:t>
        </w:r>
        <w:r w:rsidR="00304589">
          <w:rPr>
            <w:noProof/>
            <w:webHidden/>
          </w:rPr>
          <w:tab/>
        </w:r>
        <w:r w:rsidR="00304589">
          <w:rPr>
            <w:noProof/>
            <w:webHidden/>
          </w:rPr>
          <w:fldChar w:fldCharType="begin"/>
        </w:r>
        <w:r w:rsidR="00304589">
          <w:rPr>
            <w:noProof/>
            <w:webHidden/>
          </w:rPr>
          <w:instrText xml:space="preserve"> PAGEREF _Toc40877761 \h </w:instrText>
        </w:r>
        <w:r w:rsidR="00304589">
          <w:rPr>
            <w:noProof/>
            <w:webHidden/>
          </w:rPr>
        </w:r>
        <w:r w:rsidR="00304589">
          <w:rPr>
            <w:noProof/>
            <w:webHidden/>
          </w:rPr>
          <w:fldChar w:fldCharType="separate"/>
        </w:r>
        <w:r w:rsidR="00304589">
          <w:rPr>
            <w:noProof/>
            <w:webHidden/>
          </w:rPr>
          <w:t>53</w:t>
        </w:r>
        <w:r w:rsidR="00304589">
          <w:rPr>
            <w:noProof/>
            <w:webHidden/>
          </w:rPr>
          <w:fldChar w:fldCharType="end"/>
        </w:r>
      </w:hyperlink>
    </w:p>
    <w:p w14:paraId="62D21266" w14:textId="0ACA9216" w:rsidR="00304589" w:rsidRDefault="006C6C1D">
      <w:pPr>
        <w:pStyle w:val="Abbildungsverzeichnis"/>
        <w:tabs>
          <w:tab w:val="right" w:leader="dot" w:pos="9062"/>
        </w:tabs>
        <w:rPr>
          <w:rFonts w:asciiTheme="minorHAnsi" w:eastAsiaTheme="minorEastAsia" w:hAnsiTheme="minorHAnsi"/>
          <w:noProof/>
          <w:lang w:eastAsia="de-CH"/>
        </w:rPr>
      </w:pPr>
      <w:hyperlink w:anchor="_Toc40877762" w:history="1">
        <w:r w:rsidR="00304589" w:rsidRPr="000205B5">
          <w:rPr>
            <w:rStyle w:val="Hyperlink"/>
            <w:noProof/>
          </w:rPr>
          <w:t>Tabelle 69: Glossar</w:t>
        </w:r>
        <w:r w:rsidR="00304589">
          <w:rPr>
            <w:noProof/>
            <w:webHidden/>
          </w:rPr>
          <w:tab/>
        </w:r>
        <w:r w:rsidR="00304589">
          <w:rPr>
            <w:noProof/>
            <w:webHidden/>
          </w:rPr>
          <w:fldChar w:fldCharType="begin"/>
        </w:r>
        <w:r w:rsidR="00304589">
          <w:rPr>
            <w:noProof/>
            <w:webHidden/>
          </w:rPr>
          <w:instrText xml:space="preserve"> PAGEREF _Toc40877762 \h </w:instrText>
        </w:r>
        <w:r w:rsidR="00304589">
          <w:rPr>
            <w:noProof/>
            <w:webHidden/>
          </w:rPr>
        </w:r>
        <w:r w:rsidR="00304589">
          <w:rPr>
            <w:noProof/>
            <w:webHidden/>
          </w:rPr>
          <w:fldChar w:fldCharType="separate"/>
        </w:r>
        <w:r w:rsidR="00304589">
          <w:rPr>
            <w:noProof/>
            <w:webHidden/>
          </w:rPr>
          <w:t>55</w:t>
        </w:r>
        <w:r w:rsidR="00304589">
          <w:rPr>
            <w:noProof/>
            <w:webHidden/>
          </w:rPr>
          <w:fldChar w:fldCharType="end"/>
        </w:r>
      </w:hyperlink>
    </w:p>
    <w:p w14:paraId="13671100" w14:textId="1B243966" w:rsidR="00F57978" w:rsidRDefault="005151FA" w:rsidP="00F57978">
      <w:pPr>
        <w:pStyle w:val="berschrift1"/>
        <w:numPr>
          <w:ilvl w:val="0"/>
          <w:numId w:val="3"/>
        </w:numPr>
        <w:ind w:left="431" w:hanging="431"/>
      </w:pPr>
      <w:r w:rsidRPr="005151FA">
        <w:lastRenderedPageBreak/>
        <w:fldChar w:fldCharType="end"/>
      </w:r>
      <w:r w:rsidR="00F57978" w:rsidRPr="00F57978">
        <w:t xml:space="preserve"> </w:t>
      </w:r>
      <w:bookmarkStart w:id="250" w:name="_Toc40881930"/>
      <w:r w:rsidR="00F57978">
        <w:t>Quellenverzeichnis</w:t>
      </w:r>
      <w:bookmarkEnd w:id="250"/>
    </w:p>
    <w:p w14:paraId="7403F6E0" w14:textId="77777777" w:rsidR="00F57978" w:rsidRDefault="006C6C1D" w:rsidP="00F57978">
      <w:hyperlink r:id="rId92" w:history="1">
        <w:r w:rsidR="00F57978">
          <w:rPr>
            <w:rStyle w:val="Hyperlink"/>
          </w:rPr>
          <w:t>https://A-Frame.io/docs/1.0.0/introduction/</w:t>
        </w:r>
      </w:hyperlink>
    </w:p>
    <w:p w14:paraId="5722F353" w14:textId="77777777" w:rsidR="00F57978" w:rsidRDefault="006C6C1D" w:rsidP="00F57978">
      <w:hyperlink r:id="rId93" w:anchor="sidebar" w:history="1">
        <w:r w:rsidR="00F57978">
          <w:rPr>
            <w:rStyle w:val="Hyperlink"/>
          </w:rPr>
          <w:t>https://A-Frame.io/docs/1.0.0/components/animation.html#sidebar</w:t>
        </w:r>
      </w:hyperlink>
    </w:p>
    <w:p w14:paraId="72DD8C0B" w14:textId="77777777" w:rsidR="00F57978" w:rsidRDefault="006C6C1D" w:rsidP="00F57978">
      <w:hyperlink r:id="rId94" w:anchor="sidebar" w:history="1">
        <w:r w:rsidR="00F57978">
          <w:rPr>
            <w:rStyle w:val="Hyperlink"/>
          </w:rPr>
          <w:t>https://A-Frame.io/docs/1.0.0/introduction/interactions-and-controllers.html#sidebar</w:t>
        </w:r>
      </w:hyperlink>
    </w:p>
    <w:p w14:paraId="38527A7B" w14:textId="3229B1EA" w:rsidR="00F57978" w:rsidRDefault="006C6C1D" w:rsidP="00F57978">
      <w:hyperlink r:id="rId95" w:anchor="sidebar" w:history="1">
        <w:r w:rsidR="00F57978">
          <w:rPr>
            <w:rStyle w:val="Hyperlink"/>
          </w:rPr>
          <w:t>https://A-Frame.io/docs/1.0.0/components/gltf</w:t>
        </w:r>
        <w:r w:rsidR="004B24C2">
          <w:rPr>
            <w:rStyle w:val="Hyperlink"/>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Style w:val="Hyperlink"/>
          </w:rPr>
          <w:fldChar w:fldCharType="end"/>
        </w:r>
        <w:r w:rsidR="00F57978">
          <w:rPr>
            <w:rStyle w:val="Hyperlink"/>
          </w:rPr>
          <w:t>-model.html#sidebar</w:t>
        </w:r>
      </w:hyperlink>
    </w:p>
    <w:p w14:paraId="4F319D85" w14:textId="77777777" w:rsidR="00F57978" w:rsidRDefault="006C6C1D" w:rsidP="00F57978">
      <w:hyperlink r:id="rId96" w:history="1">
        <w:r w:rsidR="00F57978">
          <w:rPr>
            <w:rStyle w:val="Hyperlink"/>
          </w:rPr>
          <w:t>https://ebildungslabor.de/blog/arjs/</w:t>
        </w:r>
      </w:hyperlink>
    </w:p>
    <w:p w14:paraId="3D74D32E" w14:textId="77777777" w:rsidR="00F57978" w:rsidRDefault="006C6C1D" w:rsidP="00F57978">
      <w:hyperlink r:id="rId97" w:anchor="%7B%22urlQrCode%22%3A%22https%3A%2F%2Fgif-ar.glitch.me%22%2C%22hideUiEnabled%22%3Afalse%7D" w:history="1">
        <w:r w:rsidR="00F57978">
          <w:rPr>
            <w:rStyle w:val="Hyperlink"/>
          </w:rPr>
          <w:t>https://ebildungslabor.github.io/AR.js/three.js/examples/arcode.html#%7B%22urlQrCode%22%3A%22https%3A%2F%2Fgif-ar.glitch.me%22%2C%22hideUiEnabled%22%3Afalse%7D</w:t>
        </w:r>
      </w:hyperlink>
    </w:p>
    <w:p w14:paraId="45D659B6" w14:textId="77777777" w:rsidR="00F57978" w:rsidRDefault="006C6C1D" w:rsidP="00F57978">
      <w:hyperlink r:id="rId98" w:history="1">
        <w:r w:rsidR="00F57978">
          <w:rPr>
            <w:rStyle w:val="Hyperlink"/>
          </w:rPr>
          <w:t>https://jeromeetienne.github.io/AR.js/three.js/examples/marker-training/examples/generator.html</w:t>
        </w:r>
      </w:hyperlink>
    </w:p>
    <w:p w14:paraId="4B3C7854" w14:textId="77777777" w:rsidR="00F57978" w:rsidRDefault="006C6C1D" w:rsidP="00F57978">
      <w:hyperlink r:id="rId99" w:anchor="animation" w:history="1">
        <w:r w:rsidR="00F57978">
          <w:rPr>
            <w:rStyle w:val="Hyperlink"/>
          </w:rPr>
          <w:t>https://github.com/donmccurdy/A-Frame-extras/tree/master/src/loaders#animation</w:t>
        </w:r>
      </w:hyperlink>
    </w:p>
    <w:p w14:paraId="69E106DB" w14:textId="77777777" w:rsidR="00F57978" w:rsidRDefault="006C6C1D" w:rsidP="00F57978">
      <w:hyperlink r:id="rId100" w:history="1">
        <w:r w:rsidR="00F57978">
          <w:rPr>
            <w:rStyle w:val="Hyperlink"/>
          </w:rPr>
          <w:t>https://getbootstrap.com/docs/4.5/components/spinners/</w:t>
        </w:r>
      </w:hyperlink>
    </w:p>
    <w:p w14:paraId="78D0DF50" w14:textId="77777777" w:rsidR="00F57978" w:rsidRDefault="006C6C1D" w:rsidP="00F57978">
      <w:hyperlink r:id="rId101" w:history="1">
        <w:r w:rsidR="00F57978">
          <w:rPr>
            <w:rStyle w:val="Hyperlink"/>
          </w:rPr>
          <w:t>https://www.w3schools.com/js/</w:t>
        </w:r>
      </w:hyperlink>
    </w:p>
    <w:p w14:paraId="00140584" w14:textId="77777777" w:rsidR="00F57978" w:rsidRDefault="006C6C1D" w:rsidP="00F57978">
      <w:hyperlink r:id="rId102" w:history="1">
        <w:r w:rsidR="00F57978">
          <w:rPr>
            <w:rStyle w:val="Hyperlink"/>
          </w:rPr>
          <w:t>https://www.codecademy.com/learn/introduction-to-JavaScript</w:t>
        </w:r>
      </w:hyperlink>
    </w:p>
    <w:p w14:paraId="61CDCEAD" w14:textId="2CDC3395" w:rsidR="005151FA" w:rsidRDefault="006C6C1D" w:rsidP="00A22A93">
      <w:hyperlink r:id="rId103" w:history="1">
        <w:r w:rsidR="004121FB">
          <w:rPr>
            <w:rStyle w:val="Hyperlink"/>
          </w:rPr>
          <w:t>https://sketchfab.com/search?sort_by=-pertinence&amp;type=models</w:t>
        </w:r>
      </w:hyperlink>
    </w:p>
    <w:p w14:paraId="0593ABB5" w14:textId="77777777" w:rsidR="009362B4" w:rsidRDefault="009362B4" w:rsidP="009362B4">
      <w:pPr>
        <w:pStyle w:val="berschrift1"/>
      </w:pPr>
      <w:bookmarkStart w:id="251" w:name="_Toc40881931"/>
      <w:r>
        <w:lastRenderedPageBreak/>
        <w:t>Stichwortverzeichnis</w:t>
      </w:r>
      <w:bookmarkEnd w:id="251"/>
    </w:p>
    <w:p w14:paraId="021E8280" w14:textId="77777777" w:rsidR="0046762E" w:rsidRDefault="00131C69">
      <w:pPr>
        <w:rPr>
          <w:noProof/>
        </w:rPr>
        <w:sectPr w:rsidR="0046762E" w:rsidSect="0046762E">
          <w:headerReference w:type="default" r:id="rId104"/>
          <w:footerReference w:type="default" r:id="rId105"/>
          <w:headerReference w:type="first" r:id="rId106"/>
          <w:footerReference w:type="first" r:id="rId107"/>
          <w:pgSz w:w="11906" w:h="16838"/>
          <w:pgMar w:top="1417" w:right="1417" w:bottom="1134" w:left="1417" w:header="708" w:footer="708" w:gutter="0"/>
          <w:cols w:space="708"/>
          <w:titlePg/>
          <w:docGrid w:linePitch="360"/>
        </w:sectPr>
      </w:pPr>
      <w:r>
        <w:fldChar w:fldCharType="begin"/>
      </w:r>
      <w:r>
        <w:instrText xml:space="preserve"> INDEX \e " " \h "A" \c "2" \z "2055" </w:instrText>
      </w:r>
      <w:r>
        <w:fldChar w:fldCharType="separate"/>
      </w:r>
    </w:p>
    <w:p w14:paraId="67811BC0"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3</w:t>
      </w:r>
    </w:p>
    <w:p w14:paraId="5F1277E2" w14:textId="77777777" w:rsidR="0046762E" w:rsidRDefault="0046762E">
      <w:pPr>
        <w:pStyle w:val="Index1"/>
        <w:tabs>
          <w:tab w:val="right" w:leader="dot" w:pos="4166"/>
        </w:tabs>
        <w:rPr>
          <w:noProof/>
        </w:rPr>
      </w:pPr>
      <w:r>
        <w:rPr>
          <w:noProof/>
        </w:rPr>
        <w:t>3D-Modell 6, 15, 16, 25, 26, 27, 46, 47, 48, 51</w:t>
      </w:r>
    </w:p>
    <w:p w14:paraId="628DEF7E" w14:textId="77777777" w:rsidR="0046762E" w:rsidRDefault="0046762E">
      <w:pPr>
        <w:pStyle w:val="Index1"/>
        <w:tabs>
          <w:tab w:val="right" w:leader="dot" w:pos="4166"/>
        </w:tabs>
        <w:rPr>
          <w:noProof/>
        </w:rPr>
      </w:pPr>
      <w:r w:rsidRPr="001B6774">
        <w:rPr>
          <w:rFonts w:eastAsia="Times New Roman" w:cs="Arial"/>
          <w:noProof/>
          <w:color w:val="000000"/>
        </w:rPr>
        <w:t>3D-Objekte</w:t>
      </w:r>
      <w:r>
        <w:rPr>
          <w:noProof/>
        </w:rPr>
        <w:t xml:space="preserve"> 16</w:t>
      </w:r>
    </w:p>
    <w:p w14:paraId="7A299F2B"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A</w:t>
      </w:r>
    </w:p>
    <w:p w14:paraId="29CC3221" w14:textId="77777777" w:rsidR="0046762E" w:rsidRDefault="0046762E">
      <w:pPr>
        <w:pStyle w:val="Index1"/>
        <w:tabs>
          <w:tab w:val="right" w:leader="dot" w:pos="4166"/>
        </w:tabs>
        <w:rPr>
          <w:noProof/>
        </w:rPr>
      </w:pPr>
      <w:r>
        <w:rPr>
          <w:noProof/>
        </w:rPr>
        <w:t>Administration 21, 22, 28, 34, 36, 37</w:t>
      </w:r>
    </w:p>
    <w:p w14:paraId="19ABD90F" w14:textId="77777777" w:rsidR="0046762E" w:rsidRDefault="0046762E">
      <w:pPr>
        <w:pStyle w:val="Index1"/>
        <w:tabs>
          <w:tab w:val="right" w:leader="dot" w:pos="4166"/>
        </w:tabs>
        <w:rPr>
          <w:noProof/>
        </w:rPr>
      </w:pPr>
      <w:r>
        <w:rPr>
          <w:noProof/>
        </w:rPr>
        <w:t>Animationen 3, 9, 10, 12, 13, 43, 47, 48, 57</w:t>
      </w:r>
    </w:p>
    <w:p w14:paraId="70B2C959" w14:textId="77777777" w:rsidR="0046762E" w:rsidRDefault="0046762E">
      <w:pPr>
        <w:pStyle w:val="Index1"/>
        <w:tabs>
          <w:tab w:val="right" w:leader="dot" w:pos="4166"/>
        </w:tabs>
        <w:rPr>
          <w:noProof/>
        </w:rPr>
      </w:pPr>
      <w:r>
        <w:rPr>
          <w:noProof/>
        </w:rPr>
        <w:t>Arbeitsjournal 2, 5, 6, 7, 8, 9, 10, 11, 12, 13, 14, 15, 16, 17, 18, 19, 56</w:t>
      </w:r>
    </w:p>
    <w:p w14:paraId="15E33E51" w14:textId="77777777" w:rsidR="0046762E" w:rsidRDefault="0046762E">
      <w:pPr>
        <w:pStyle w:val="Index1"/>
        <w:tabs>
          <w:tab w:val="right" w:leader="dot" w:pos="4166"/>
        </w:tabs>
        <w:rPr>
          <w:noProof/>
        </w:rPr>
      </w:pPr>
      <w:r w:rsidRPr="001B6774">
        <w:rPr>
          <w:rFonts w:eastAsia="Times New Roman" w:cs="Arial"/>
          <w:noProof/>
          <w:color w:val="000000"/>
        </w:rPr>
        <w:t>AR-Marker</w:t>
      </w:r>
      <w:r>
        <w:rPr>
          <w:noProof/>
        </w:rPr>
        <w:t xml:space="preserve"> 3, 10, 12, 13, 25, 26, 27, 37, 40, 49</w:t>
      </w:r>
    </w:p>
    <w:p w14:paraId="49DA5AF4" w14:textId="77777777" w:rsidR="0046762E" w:rsidRDefault="0046762E">
      <w:pPr>
        <w:pStyle w:val="Index1"/>
        <w:tabs>
          <w:tab w:val="right" w:leader="dot" w:pos="4166"/>
        </w:tabs>
        <w:rPr>
          <w:noProof/>
        </w:rPr>
      </w:pPr>
      <w:r w:rsidRPr="001B6774">
        <w:rPr>
          <w:noProof/>
          <w:lang w:val="de-DE"/>
        </w:rPr>
        <w:t>Auswerten</w:t>
      </w:r>
      <w:r>
        <w:rPr>
          <w:noProof/>
        </w:rPr>
        <w:t xml:space="preserve"> 3, 19, 20</w:t>
      </w:r>
    </w:p>
    <w:p w14:paraId="58E01EF3" w14:textId="77777777" w:rsidR="0046762E" w:rsidRDefault="0046762E">
      <w:pPr>
        <w:pStyle w:val="Index1"/>
        <w:tabs>
          <w:tab w:val="right" w:leader="dot" w:pos="4166"/>
        </w:tabs>
        <w:rPr>
          <w:noProof/>
        </w:rPr>
      </w:pPr>
      <w:r>
        <w:rPr>
          <w:noProof/>
        </w:rPr>
        <w:t>Automatiker 35, 36</w:t>
      </w:r>
    </w:p>
    <w:p w14:paraId="29104817"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B</w:t>
      </w:r>
    </w:p>
    <w:p w14:paraId="70AA5ED6" w14:textId="77777777" w:rsidR="0046762E" w:rsidRDefault="0046762E">
      <w:pPr>
        <w:pStyle w:val="Index1"/>
        <w:tabs>
          <w:tab w:val="right" w:leader="dot" w:pos="4166"/>
        </w:tabs>
        <w:rPr>
          <w:noProof/>
        </w:rPr>
      </w:pPr>
      <w:r>
        <w:rPr>
          <w:noProof/>
        </w:rPr>
        <w:t>Bilder 3, 29, 35, 37, 44, 45, 57</w:t>
      </w:r>
    </w:p>
    <w:p w14:paraId="530538B1"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C</w:t>
      </w:r>
    </w:p>
    <w:p w14:paraId="0A5CCF5F" w14:textId="77777777" w:rsidR="0046762E" w:rsidRDefault="0046762E">
      <w:pPr>
        <w:pStyle w:val="Index1"/>
        <w:tabs>
          <w:tab w:val="right" w:leader="dot" w:pos="4166"/>
        </w:tabs>
        <w:rPr>
          <w:noProof/>
        </w:rPr>
      </w:pPr>
      <w:r>
        <w:rPr>
          <w:noProof/>
        </w:rPr>
        <w:t>Computerteile 35, 37</w:t>
      </w:r>
    </w:p>
    <w:p w14:paraId="258C26A9"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D</w:t>
      </w:r>
    </w:p>
    <w:p w14:paraId="0CB3EF40" w14:textId="77777777" w:rsidR="0046762E" w:rsidRDefault="0046762E">
      <w:pPr>
        <w:pStyle w:val="Index1"/>
        <w:tabs>
          <w:tab w:val="right" w:leader="dot" w:pos="4166"/>
        </w:tabs>
        <w:rPr>
          <w:noProof/>
        </w:rPr>
      </w:pPr>
      <w:r w:rsidRPr="001B6774">
        <w:rPr>
          <w:rFonts w:eastAsia="Times New Roman" w:cs="Arial"/>
          <w:noProof/>
          <w:color w:val="000000"/>
        </w:rPr>
        <w:t>Datenbank</w:t>
      </w:r>
      <w:r>
        <w:rPr>
          <w:noProof/>
        </w:rPr>
        <w:t xml:space="preserve"> 17, 22, 28</w:t>
      </w:r>
    </w:p>
    <w:p w14:paraId="6DEE1329"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E</w:t>
      </w:r>
    </w:p>
    <w:p w14:paraId="6161EC7A" w14:textId="77777777" w:rsidR="0046762E" w:rsidRDefault="0046762E">
      <w:pPr>
        <w:pStyle w:val="Index1"/>
        <w:tabs>
          <w:tab w:val="right" w:leader="dot" w:pos="4166"/>
        </w:tabs>
        <w:rPr>
          <w:noProof/>
        </w:rPr>
      </w:pPr>
      <w:r>
        <w:rPr>
          <w:noProof/>
        </w:rPr>
        <w:t>Entscheiden 3, 20, 28</w:t>
      </w:r>
    </w:p>
    <w:p w14:paraId="04B9E369"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F</w:t>
      </w:r>
    </w:p>
    <w:p w14:paraId="6A55D383" w14:textId="77777777" w:rsidR="0046762E" w:rsidRDefault="0046762E">
      <w:pPr>
        <w:pStyle w:val="Index1"/>
        <w:tabs>
          <w:tab w:val="right" w:leader="dot" w:pos="4166"/>
        </w:tabs>
        <w:rPr>
          <w:noProof/>
        </w:rPr>
      </w:pPr>
      <w:r>
        <w:rPr>
          <w:noProof/>
        </w:rPr>
        <w:t>Filezilla 11, 30, 31, 33, 34</w:t>
      </w:r>
    </w:p>
    <w:p w14:paraId="79A03469" w14:textId="77777777" w:rsidR="0046762E" w:rsidRDefault="0046762E">
      <w:pPr>
        <w:pStyle w:val="Index1"/>
        <w:tabs>
          <w:tab w:val="right" w:leader="dot" w:pos="4166"/>
        </w:tabs>
        <w:rPr>
          <w:noProof/>
        </w:rPr>
      </w:pPr>
      <w:r>
        <w:rPr>
          <w:noProof/>
        </w:rPr>
        <w:t>FTP 3, 11, 12, 29, 30, 31, 32, 33, 55, 56</w:t>
      </w:r>
    </w:p>
    <w:p w14:paraId="12078899"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G</w:t>
      </w:r>
    </w:p>
    <w:p w14:paraId="46101126" w14:textId="77777777" w:rsidR="0046762E" w:rsidRDefault="0046762E">
      <w:pPr>
        <w:pStyle w:val="Index1"/>
        <w:tabs>
          <w:tab w:val="right" w:leader="dot" w:pos="4166"/>
        </w:tabs>
        <w:rPr>
          <w:noProof/>
        </w:rPr>
      </w:pPr>
      <w:r w:rsidRPr="001B6774">
        <w:rPr>
          <w:rFonts w:ascii="Consolas" w:hAnsi="Consolas"/>
          <w:noProof/>
          <w:lang w:val="fr-CH"/>
        </w:rPr>
        <w:t>gltf</w:t>
      </w:r>
      <w:r>
        <w:rPr>
          <w:noProof/>
        </w:rPr>
        <w:t xml:space="preserve"> 3, 9, 10, 13, 15, 42, 45, 47, 48, 52, 55, 57, 58, 62, 63, 64, 65, 66, 67</w:t>
      </w:r>
    </w:p>
    <w:p w14:paraId="716EC827" w14:textId="77777777" w:rsidR="0046762E" w:rsidRDefault="0046762E">
      <w:pPr>
        <w:pStyle w:val="Index1"/>
        <w:tabs>
          <w:tab w:val="right" w:leader="dot" w:pos="4166"/>
        </w:tabs>
        <w:rPr>
          <w:noProof/>
        </w:rPr>
      </w:pPr>
      <w:r w:rsidRPr="001B6774">
        <w:rPr>
          <w:noProof/>
          <w:lang w:val="de-DE"/>
        </w:rPr>
        <w:t>gltf-models</w:t>
      </w:r>
      <w:r>
        <w:rPr>
          <w:noProof/>
        </w:rPr>
        <w:t xml:space="preserve"> 10</w:t>
      </w:r>
    </w:p>
    <w:p w14:paraId="420168D8"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I</w:t>
      </w:r>
    </w:p>
    <w:p w14:paraId="4B1FF6DE" w14:textId="77777777" w:rsidR="0046762E" w:rsidRDefault="0046762E">
      <w:pPr>
        <w:pStyle w:val="Index1"/>
        <w:tabs>
          <w:tab w:val="right" w:leader="dot" w:pos="4166"/>
        </w:tabs>
        <w:rPr>
          <w:noProof/>
        </w:rPr>
      </w:pPr>
      <w:r>
        <w:rPr>
          <w:noProof/>
        </w:rPr>
        <w:t>Informatiker 1, 35, 37, 44, 50, 64</w:t>
      </w:r>
    </w:p>
    <w:p w14:paraId="244E78AB" w14:textId="77777777" w:rsidR="0046762E" w:rsidRDefault="0046762E">
      <w:pPr>
        <w:pStyle w:val="Index1"/>
        <w:tabs>
          <w:tab w:val="right" w:leader="dot" w:pos="4166"/>
        </w:tabs>
        <w:rPr>
          <w:noProof/>
        </w:rPr>
      </w:pPr>
      <w:r>
        <w:rPr>
          <w:noProof/>
        </w:rPr>
        <w:t>Informieren 3, 20, 21, 54</w:t>
      </w:r>
    </w:p>
    <w:p w14:paraId="7177FFAD" w14:textId="77777777" w:rsidR="0046762E" w:rsidRDefault="0046762E">
      <w:pPr>
        <w:pStyle w:val="Index1"/>
        <w:tabs>
          <w:tab w:val="right" w:leader="dot" w:pos="4166"/>
        </w:tabs>
        <w:rPr>
          <w:noProof/>
        </w:rPr>
      </w:pPr>
      <w:r>
        <w:rPr>
          <w:noProof/>
        </w:rPr>
        <w:t>Interaktionen 4, 10, 15, 16, 21, 27, 49, 50</w:t>
      </w:r>
    </w:p>
    <w:p w14:paraId="23987B99" w14:textId="77777777" w:rsidR="0046762E" w:rsidRDefault="0046762E">
      <w:pPr>
        <w:pStyle w:val="Index1"/>
        <w:tabs>
          <w:tab w:val="right" w:leader="dot" w:pos="4166"/>
        </w:tabs>
        <w:rPr>
          <w:noProof/>
        </w:rPr>
      </w:pPr>
      <w:r>
        <w:rPr>
          <w:noProof/>
        </w:rPr>
        <w:t>IPERKA 2, 20, 21, 22, 23, 28, 29, 53</w:t>
      </w:r>
    </w:p>
    <w:p w14:paraId="2BCA57DA"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J</w:t>
      </w:r>
    </w:p>
    <w:p w14:paraId="0C9913AD" w14:textId="77777777" w:rsidR="0046762E" w:rsidRDefault="0046762E">
      <w:pPr>
        <w:pStyle w:val="Index1"/>
        <w:tabs>
          <w:tab w:val="right" w:leader="dot" w:pos="4166"/>
        </w:tabs>
        <w:rPr>
          <w:noProof/>
        </w:rPr>
      </w:pPr>
      <w:r w:rsidRPr="001B6774">
        <w:rPr>
          <w:rFonts w:eastAsia="Arial" w:cs="Arial"/>
          <w:noProof/>
        </w:rPr>
        <w:t>Jerome Etienne</w:t>
      </w:r>
      <w:r>
        <w:rPr>
          <w:noProof/>
        </w:rPr>
        <w:t xml:space="preserve"> 41, 43</w:t>
      </w:r>
    </w:p>
    <w:p w14:paraId="67948047"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K</w:t>
      </w:r>
    </w:p>
    <w:p w14:paraId="470A18FB" w14:textId="77777777" w:rsidR="0046762E" w:rsidRDefault="0046762E">
      <w:pPr>
        <w:pStyle w:val="Index1"/>
        <w:tabs>
          <w:tab w:val="right" w:leader="dot" w:pos="4166"/>
        </w:tabs>
        <w:rPr>
          <w:noProof/>
        </w:rPr>
      </w:pPr>
      <w:r w:rsidRPr="001B6774">
        <w:rPr>
          <w:rFonts w:eastAsia="Times New Roman" w:cs="Arial"/>
          <w:noProof/>
          <w:color w:val="000000"/>
        </w:rPr>
        <w:t>Komprimierung</w:t>
      </w:r>
      <w:r>
        <w:rPr>
          <w:noProof/>
        </w:rPr>
        <w:t xml:space="preserve"> 3, 15, 45</w:t>
      </w:r>
    </w:p>
    <w:p w14:paraId="696D3251" w14:textId="77777777" w:rsidR="0046762E" w:rsidRDefault="0046762E">
      <w:pPr>
        <w:pStyle w:val="Index1"/>
        <w:tabs>
          <w:tab w:val="right" w:leader="dot" w:pos="4166"/>
        </w:tabs>
        <w:rPr>
          <w:noProof/>
        </w:rPr>
      </w:pPr>
      <w:r>
        <w:rPr>
          <w:noProof/>
        </w:rPr>
        <w:t>Konstrukteure 35, 36</w:t>
      </w:r>
    </w:p>
    <w:p w14:paraId="1D30452A" w14:textId="77777777" w:rsidR="0046762E" w:rsidRDefault="0046762E">
      <w:pPr>
        <w:pStyle w:val="Index1"/>
        <w:tabs>
          <w:tab w:val="right" w:leader="dot" w:pos="4166"/>
        </w:tabs>
        <w:rPr>
          <w:noProof/>
        </w:rPr>
      </w:pPr>
      <w:r>
        <w:rPr>
          <w:noProof/>
        </w:rPr>
        <w:t>Kontrollieren 3, 4, 19, 20, 23, 53, 54</w:t>
      </w:r>
    </w:p>
    <w:p w14:paraId="5FDA19C6" w14:textId="77777777" w:rsidR="0046762E" w:rsidRDefault="0046762E">
      <w:pPr>
        <w:pStyle w:val="Index1"/>
        <w:tabs>
          <w:tab w:val="right" w:leader="dot" w:pos="4166"/>
        </w:tabs>
        <w:rPr>
          <w:noProof/>
        </w:rPr>
      </w:pPr>
      <w:r>
        <w:rPr>
          <w:noProof/>
        </w:rPr>
        <w:t>Kunststofftechnologen 35</w:t>
      </w:r>
    </w:p>
    <w:p w14:paraId="4D1B9FA3" w14:textId="77777777" w:rsidR="0046762E" w:rsidRDefault="0046762E">
      <w:pPr>
        <w:pStyle w:val="Index1"/>
        <w:tabs>
          <w:tab w:val="right" w:leader="dot" w:pos="4166"/>
        </w:tabs>
        <w:rPr>
          <w:noProof/>
        </w:rPr>
      </w:pPr>
      <w:r>
        <w:rPr>
          <w:noProof/>
        </w:rPr>
        <w:t>KV 35, 37</w:t>
      </w:r>
    </w:p>
    <w:p w14:paraId="37C820D5"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L</w:t>
      </w:r>
    </w:p>
    <w:p w14:paraId="13A06572" w14:textId="77777777" w:rsidR="0046762E" w:rsidRDefault="0046762E">
      <w:pPr>
        <w:pStyle w:val="Index1"/>
        <w:tabs>
          <w:tab w:val="right" w:leader="dot" w:pos="4166"/>
        </w:tabs>
        <w:rPr>
          <w:noProof/>
        </w:rPr>
      </w:pPr>
      <w:r>
        <w:rPr>
          <w:noProof/>
        </w:rPr>
        <w:t>links 5, 42, 53</w:t>
      </w:r>
    </w:p>
    <w:p w14:paraId="0B6086A2"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M</w:t>
      </w:r>
    </w:p>
    <w:p w14:paraId="11199B85" w14:textId="77777777" w:rsidR="0046762E" w:rsidRDefault="0046762E">
      <w:pPr>
        <w:pStyle w:val="Index1"/>
        <w:tabs>
          <w:tab w:val="right" w:leader="dot" w:pos="4166"/>
        </w:tabs>
        <w:rPr>
          <w:noProof/>
        </w:rPr>
      </w:pPr>
      <w:r>
        <w:rPr>
          <w:noProof/>
        </w:rPr>
        <w:t>Mediamatiker 35, 37</w:t>
      </w:r>
    </w:p>
    <w:p w14:paraId="1E6FE64E"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O</w:t>
      </w:r>
    </w:p>
    <w:p w14:paraId="45E2FF86" w14:textId="77777777" w:rsidR="0046762E" w:rsidRDefault="0046762E">
      <w:pPr>
        <w:pStyle w:val="Index1"/>
        <w:tabs>
          <w:tab w:val="right" w:leader="dot" w:pos="4166"/>
        </w:tabs>
        <w:rPr>
          <w:noProof/>
        </w:rPr>
      </w:pPr>
      <w:r>
        <w:rPr>
          <w:noProof/>
        </w:rPr>
        <w:t>obj 9, 43, 44, 55, 57</w:t>
      </w:r>
    </w:p>
    <w:p w14:paraId="30719292"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P</w:t>
      </w:r>
    </w:p>
    <w:p w14:paraId="1010AB2E" w14:textId="77777777" w:rsidR="0046762E" w:rsidRDefault="0046762E">
      <w:pPr>
        <w:pStyle w:val="Index1"/>
        <w:tabs>
          <w:tab w:val="right" w:leader="dot" w:pos="4166"/>
        </w:tabs>
        <w:rPr>
          <w:noProof/>
        </w:rPr>
      </w:pPr>
      <w:r>
        <w:rPr>
          <w:noProof/>
        </w:rPr>
        <w:t>Planen 3, 20, 22, 54</w:t>
      </w:r>
    </w:p>
    <w:p w14:paraId="6A83C9C4" w14:textId="77777777" w:rsidR="0046762E" w:rsidRDefault="0046762E">
      <w:pPr>
        <w:pStyle w:val="Index1"/>
        <w:tabs>
          <w:tab w:val="right" w:leader="dot" w:pos="4166"/>
        </w:tabs>
        <w:rPr>
          <w:noProof/>
        </w:rPr>
      </w:pPr>
      <w:r>
        <w:rPr>
          <w:noProof/>
        </w:rPr>
        <w:t>Polymechaniker 35, 36</w:t>
      </w:r>
    </w:p>
    <w:p w14:paraId="5CE05E09"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Q</w:t>
      </w:r>
    </w:p>
    <w:p w14:paraId="26846673" w14:textId="77777777" w:rsidR="0046762E" w:rsidRDefault="0046762E">
      <w:pPr>
        <w:pStyle w:val="Index1"/>
        <w:tabs>
          <w:tab w:val="right" w:leader="dot" w:pos="4166"/>
        </w:tabs>
        <w:rPr>
          <w:noProof/>
        </w:rPr>
      </w:pPr>
      <w:r>
        <w:rPr>
          <w:noProof/>
        </w:rPr>
        <w:t>QR-Code 37, 40, 41, 42</w:t>
      </w:r>
    </w:p>
    <w:p w14:paraId="405B01D3"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R</w:t>
      </w:r>
    </w:p>
    <w:p w14:paraId="7E61D065" w14:textId="77777777" w:rsidR="0046762E" w:rsidRDefault="0046762E">
      <w:pPr>
        <w:pStyle w:val="Index1"/>
        <w:tabs>
          <w:tab w:val="right" w:leader="dot" w:pos="4166"/>
        </w:tabs>
        <w:rPr>
          <w:noProof/>
        </w:rPr>
      </w:pPr>
      <w:r>
        <w:rPr>
          <w:noProof/>
        </w:rPr>
        <w:t>Realisieren 3, 19, 20, 29, 54</w:t>
      </w:r>
    </w:p>
    <w:p w14:paraId="09849D3E"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S</w:t>
      </w:r>
    </w:p>
    <w:p w14:paraId="3F911263" w14:textId="77777777" w:rsidR="0046762E" w:rsidRDefault="0046762E">
      <w:pPr>
        <w:pStyle w:val="Index1"/>
        <w:tabs>
          <w:tab w:val="right" w:leader="dot" w:pos="4166"/>
        </w:tabs>
        <w:rPr>
          <w:noProof/>
        </w:rPr>
      </w:pPr>
      <w:r w:rsidRPr="001B6774">
        <w:rPr>
          <w:rFonts w:eastAsia="Times New Roman" w:cs="Arial"/>
          <w:noProof/>
          <w:color w:val="000000"/>
        </w:rPr>
        <w:t>Server</w:t>
      </w:r>
      <w:r>
        <w:rPr>
          <w:noProof/>
        </w:rPr>
        <w:t xml:space="preserve"> 3, 11, 12, 17, 29, 30, 31, 32, 33</w:t>
      </w:r>
    </w:p>
    <w:p w14:paraId="3B7B4904" w14:textId="77777777" w:rsidR="0046762E" w:rsidRDefault="0046762E">
      <w:pPr>
        <w:pStyle w:val="Index1"/>
        <w:tabs>
          <w:tab w:val="right" w:leader="dot" w:pos="4166"/>
        </w:tabs>
        <w:rPr>
          <w:noProof/>
        </w:rPr>
      </w:pPr>
      <w:r>
        <w:rPr>
          <w:noProof/>
        </w:rPr>
        <w:t>Sprechblase 4, 21, 36, 51, 52, 57</w:t>
      </w:r>
    </w:p>
    <w:p w14:paraId="03ACEB42" w14:textId="77777777" w:rsidR="0046762E" w:rsidRDefault="0046762E">
      <w:pPr>
        <w:pStyle w:val="Index1"/>
        <w:tabs>
          <w:tab w:val="right" w:leader="dot" w:pos="4166"/>
        </w:tabs>
        <w:rPr>
          <w:noProof/>
        </w:rPr>
      </w:pPr>
      <w:r>
        <w:rPr>
          <w:noProof/>
        </w:rPr>
        <w:t>Start 36</w:t>
      </w:r>
    </w:p>
    <w:p w14:paraId="1BC9FD6C"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T</w:t>
      </w:r>
    </w:p>
    <w:p w14:paraId="2F0BE5C9" w14:textId="77777777" w:rsidR="0046762E" w:rsidRDefault="0046762E">
      <w:pPr>
        <w:pStyle w:val="Index1"/>
        <w:tabs>
          <w:tab w:val="right" w:leader="dot" w:pos="4166"/>
        </w:tabs>
        <w:rPr>
          <w:noProof/>
        </w:rPr>
      </w:pPr>
      <w:r>
        <w:rPr>
          <w:noProof/>
        </w:rPr>
        <w:t>Texturen 9, 15, 43, 46</w:t>
      </w:r>
    </w:p>
    <w:p w14:paraId="767B29C8" w14:textId="77777777" w:rsidR="0046762E" w:rsidRDefault="0046762E">
      <w:pPr>
        <w:pStyle w:val="Indexberschrift"/>
        <w:keepNext/>
        <w:tabs>
          <w:tab w:val="right" w:leader="dot" w:pos="4166"/>
        </w:tabs>
        <w:rPr>
          <w:rFonts w:asciiTheme="minorHAnsi" w:eastAsiaTheme="minorEastAsia" w:hAnsiTheme="minorHAnsi" w:cstheme="minorBidi"/>
          <w:b w:val="0"/>
          <w:bCs w:val="0"/>
          <w:noProof/>
        </w:rPr>
      </w:pPr>
      <w:r>
        <w:rPr>
          <w:noProof/>
        </w:rPr>
        <w:t>Z</w:t>
      </w:r>
    </w:p>
    <w:p w14:paraId="6DFECEB8" w14:textId="77777777" w:rsidR="0046762E" w:rsidRDefault="0046762E">
      <w:pPr>
        <w:pStyle w:val="Index1"/>
        <w:tabs>
          <w:tab w:val="right" w:leader="dot" w:pos="4166"/>
        </w:tabs>
        <w:rPr>
          <w:noProof/>
        </w:rPr>
      </w:pPr>
      <w:r>
        <w:rPr>
          <w:noProof/>
        </w:rPr>
        <w:t>Zeitplan 2, 8, 17, 18, 19, 20, 22, 37, 54</w:t>
      </w:r>
    </w:p>
    <w:p w14:paraId="23A5AA5B" w14:textId="258533BC" w:rsidR="0046762E" w:rsidRDefault="0046762E">
      <w:pPr>
        <w:rPr>
          <w:noProof/>
        </w:rPr>
        <w:sectPr w:rsidR="0046762E" w:rsidSect="0046762E">
          <w:type w:val="continuous"/>
          <w:pgSz w:w="11906" w:h="16838"/>
          <w:pgMar w:top="1417" w:right="1417" w:bottom="1134" w:left="1417" w:header="708" w:footer="708" w:gutter="0"/>
          <w:cols w:num="2" w:space="720"/>
          <w:titlePg/>
          <w:docGrid w:linePitch="360"/>
        </w:sectPr>
      </w:pPr>
    </w:p>
    <w:p w14:paraId="73F19AD1" w14:textId="5306A1CC" w:rsidR="00BF0873" w:rsidRDefault="00131C69" w:rsidP="00835054">
      <w:pPr>
        <w:pStyle w:val="berschrift1"/>
      </w:pPr>
      <w:r>
        <w:rPr>
          <w:bCs/>
          <w:noProof/>
          <w:lang w:val="de-DE"/>
        </w:rPr>
        <w:lastRenderedPageBreak/>
        <w:fldChar w:fldCharType="end"/>
      </w:r>
      <w:bookmarkStart w:id="252" w:name="_Toc40881932"/>
      <w:r w:rsidR="00BF0873">
        <w:t>Anhang</w:t>
      </w:r>
      <w:bookmarkEnd w:id="252"/>
    </w:p>
    <w:p w14:paraId="4435434B" w14:textId="585B6483" w:rsidR="00BF0873" w:rsidRPr="00BF0873" w:rsidRDefault="00BF0873" w:rsidP="00BF0873">
      <w:r>
        <w:t xml:space="preserve">Im Anhang befindet sich der komplette Code unseres Projektes. So kann </w:t>
      </w:r>
      <w:r w:rsidR="00E8050D">
        <w:t>er auch verwendet werden mit Au</w:t>
      </w:r>
      <w:r>
        <w:t>snahme der relativen Pfade der Modelle. Um den Code richtig zu verwenden benötigt man eigene Modelle</w:t>
      </w:r>
    </w:p>
    <w:p w14:paraId="0288411C" w14:textId="2EF02A6F" w:rsidR="00BF0873" w:rsidRDefault="00BF0873" w:rsidP="00BF0873">
      <w:pPr>
        <w:pStyle w:val="berschrift2"/>
      </w:pPr>
      <w:bookmarkStart w:id="253" w:name="_Toc40881933"/>
      <w:r w:rsidRPr="003D6DA1">
        <w:rPr>
          <w:lang w:val="de-CH"/>
        </w:rPr>
        <w:t>Kompletter</w:t>
      </w:r>
      <w:r>
        <w:t xml:space="preserve"> Code</w:t>
      </w:r>
      <w:bookmarkEnd w:id="253"/>
    </w:p>
    <w:p w14:paraId="16AE5CE0" w14:textId="77777777" w:rsidR="009A5CFC" w:rsidRPr="00304589" w:rsidRDefault="009A5CFC" w:rsidP="009A5CFC">
      <w:pPr>
        <w:rPr>
          <w:rFonts w:ascii="Consolas" w:hAnsi="Consolas"/>
          <w:lang w:val="fr-CH"/>
        </w:rPr>
      </w:pPr>
      <w:proofErr w:type="gramStart"/>
      <w:r w:rsidRPr="00304589">
        <w:rPr>
          <w:rFonts w:ascii="Consolas" w:hAnsi="Consolas"/>
          <w:lang w:val="fr-CH"/>
        </w:rPr>
        <w:t>&lt;!</w:t>
      </w:r>
      <w:proofErr w:type="spellStart"/>
      <w:r w:rsidRPr="00304589">
        <w:rPr>
          <w:rFonts w:ascii="Consolas" w:hAnsi="Consolas"/>
          <w:lang w:val="fr-CH"/>
        </w:rPr>
        <w:t>doctype</w:t>
      </w:r>
      <w:proofErr w:type="spellEnd"/>
      <w:proofErr w:type="gramEnd"/>
      <w:r w:rsidRPr="00304589">
        <w:rPr>
          <w:rFonts w:ascii="Consolas" w:hAnsi="Consolas"/>
          <w:lang w:val="fr-CH"/>
        </w:rPr>
        <w:t xml:space="preserve"> HTML&gt;</w:t>
      </w:r>
    </w:p>
    <w:p w14:paraId="3A2DC515" w14:textId="77777777" w:rsidR="009A5CFC" w:rsidRPr="00304589" w:rsidRDefault="009A5CFC" w:rsidP="009A5CFC">
      <w:pPr>
        <w:rPr>
          <w:rFonts w:ascii="Consolas" w:hAnsi="Consolas"/>
          <w:lang w:val="fr-CH"/>
        </w:rPr>
      </w:pPr>
      <w:r w:rsidRPr="00304589">
        <w:rPr>
          <w:rFonts w:ascii="Consolas" w:hAnsi="Consolas"/>
          <w:lang w:val="fr-CH"/>
        </w:rPr>
        <w:t>&lt;</w:t>
      </w:r>
      <w:proofErr w:type="gramStart"/>
      <w:r w:rsidRPr="00304589">
        <w:rPr>
          <w:rFonts w:ascii="Consolas" w:hAnsi="Consolas"/>
          <w:lang w:val="fr-CH"/>
        </w:rPr>
        <w:t>html</w:t>
      </w:r>
      <w:proofErr w:type="gramEnd"/>
      <w:r w:rsidRPr="00304589">
        <w:rPr>
          <w:rFonts w:ascii="Consolas" w:hAnsi="Consolas"/>
          <w:lang w:val="fr-CH"/>
        </w:rPr>
        <w:t>&gt;</w:t>
      </w:r>
    </w:p>
    <w:p w14:paraId="2166969B" w14:textId="6B51E689" w:rsidR="009A5CFC" w:rsidRPr="00304589" w:rsidRDefault="009A5CFC" w:rsidP="009A5CFC">
      <w:pPr>
        <w:rPr>
          <w:rFonts w:ascii="Consolas" w:hAnsi="Consolas"/>
          <w:lang w:val="fr-CH"/>
        </w:rPr>
      </w:pPr>
    </w:p>
    <w:p w14:paraId="77AC8C4D" w14:textId="77777777" w:rsidR="009A5CFC" w:rsidRPr="00304589" w:rsidRDefault="009A5CFC" w:rsidP="009A5CFC">
      <w:pPr>
        <w:rPr>
          <w:rFonts w:ascii="Consolas" w:hAnsi="Consolas"/>
        </w:rPr>
      </w:pPr>
      <w:r w:rsidRPr="00304589">
        <w:rPr>
          <w:rFonts w:ascii="Consolas" w:hAnsi="Consolas"/>
        </w:rPr>
        <w:t xml:space="preserve">&lt;link </w:t>
      </w:r>
      <w:proofErr w:type="spellStart"/>
      <w:r w:rsidRPr="00304589">
        <w:rPr>
          <w:rFonts w:ascii="Consolas" w:hAnsi="Consolas"/>
        </w:rPr>
        <w:t>rel</w:t>
      </w:r>
      <w:proofErr w:type="spellEnd"/>
      <w:r w:rsidRPr="00304589">
        <w:rPr>
          <w:rFonts w:ascii="Consolas" w:hAnsi="Consolas"/>
        </w:rPr>
        <w:t>="</w:t>
      </w:r>
      <w:proofErr w:type="spellStart"/>
      <w:r w:rsidRPr="00304589">
        <w:rPr>
          <w:rFonts w:ascii="Consolas" w:hAnsi="Consolas"/>
        </w:rPr>
        <w:t>stylesheet</w:t>
      </w:r>
      <w:proofErr w:type="spellEnd"/>
      <w:r w:rsidRPr="00304589">
        <w:rPr>
          <w:rFonts w:ascii="Consolas" w:hAnsi="Consolas"/>
        </w:rPr>
        <w:t>" href="https://stackpath.bootstrapcdn.com/bootstrap/4.4.1/css/bootstrap.min.css"</w:t>
      </w:r>
    </w:p>
    <w:p w14:paraId="318F5791" w14:textId="77777777" w:rsidR="009A5CFC" w:rsidRPr="00304589" w:rsidRDefault="009A5CFC" w:rsidP="009A5CFC">
      <w:pPr>
        <w:rPr>
          <w:rFonts w:ascii="Consolas" w:hAnsi="Consolas"/>
        </w:rPr>
      </w:pPr>
      <w:r w:rsidRPr="00304589">
        <w:rPr>
          <w:rFonts w:ascii="Consolas" w:hAnsi="Consolas"/>
        </w:rPr>
        <w:t xml:space="preserve">    integrity="sha384-Vkoo8x4CGsO3+Hhxv8T/Q5PaXtkKtu6ug5TOeNV6gBiFeWPGFN9MuhOf23Q9Ifjh" </w:t>
      </w:r>
      <w:proofErr w:type="spellStart"/>
      <w:r w:rsidRPr="00304589">
        <w:rPr>
          <w:rFonts w:ascii="Consolas" w:hAnsi="Consolas"/>
        </w:rPr>
        <w:t>crossorigin</w:t>
      </w:r>
      <w:proofErr w:type="spellEnd"/>
      <w:r w:rsidRPr="00304589">
        <w:rPr>
          <w:rFonts w:ascii="Consolas" w:hAnsi="Consolas"/>
        </w:rPr>
        <w:t>="</w:t>
      </w:r>
      <w:proofErr w:type="spellStart"/>
      <w:r w:rsidRPr="00304589">
        <w:rPr>
          <w:rFonts w:ascii="Consolas" w:hAnsi="Consolas"/>
        </w:rPr>
        <w:t>anonymous</w:t>
      </w:r>
      <w:proofErr w:type="spellEnd"/>
      <w:r w:rsidRPr="00304589">
        <w:rPr>
          <w:rFonts w:ascii="Consolas" w:hAnsi="Consolas"/>
        </w:rPr>
        <w:t>"&gt;</w:t>
      </w:r>
    </w:p>
    <w:p w14:paraId="631F173C" w14:textId="77777777" w:rsidR="009A5CFC" w:rsidRPr="00304589" w:rsidRDefault="009A5CFC" w:rsidP="009A5CFC">
      <w:pPr>
        <w:rPr>
          <w:rFonts w:ascii="Consolas" w:hAnsi="Consolas"/>
          <w:lang w:val="fr-CH"/>
        </w:rPr>
      </w:pPr>
      <w:r w:rsidRPr="00304589">
        <w:rPr>
          <w:rFonts w:ascii="Consolas" w:hAnsi="Consolas"/>
          <w:lang w:val="fr-CH"/>
        </w:rPr>
        <w:t>&lt;</w:t>
      </w:r>
      <w:proofErr w:type="gramStart"/>
      <w:r w:rsidRPr="00304589">
        <w:rPr>
          <w:rFonts w:ascii="Consolas" w:hAnsi="Consolas"/>
          <w:lang w:val="fr-CH"/>
        </w:rPr>
        <w:t>script</w:t>
      </w:r>
      <w:proofErr w:type="gramEnd"/>
      <w:r w:rsidRPr="00304589">
        <w:rPr>
          <w:rFonts w:ascii="Consolas" w:hAnsi="Consolas"/>
          <w:lang w:val="fr-CH"/>
        </w:rPr>
        <w:t xml:space="preserve"> src="https://ajax.googleapis.com/ajax/libs/jquery/3.4.1/jquery.min.js"&gt;&lt;/script&gt;</w:t>
      </w:r>
    </w:p>
    <w:p w14:paraId="3ACB5687" w14:textId="77777777" w:rsidR="009A5CFC" w:rsidRPr="00304589" w:rsidRDefault="009A5CFC" w:rsidP="009A5CFC">
      <w:pPr>
        <w:rPr>
          <w:rFonts w:ascii="Consolas" w:hAnsi="Consolas"/>
          <w:lang w:val="fr-CH"/>
        </w:rPr>
      </w:pPr>
      <w:r w:rsidRPr="00304589">
        <w:rPr>
          <w:rFonts w:ascii="Consolas" w:hAnsi="Consolas"/>
          <w:lang w:val="fr-CH"/>
        </w:rPr>
        <w:t>&lt;</w:t>
      </w:r>
      <w:proofErr w:type="gramStart"/>
      <w:r w:rsidRPr="00304589">
        <w:rPr>
          <w:rFonts w:ascii="Consolas" w:hAnsi="Consolas"/>
          <w:lang w:val="fr-CH"/>
        </w:rPr>
        <w:t>script</w:t>
      </w:r>
      <w:proofErr w:type="gramEnd"/>
      <w:r w:rsidRPr="00304589">
        <w:rPr>
          <w:rFonts w:ascii="Consolas" w:hAnsi="Consolas"/>
          <w:lang w:val="fr-CH"/>
        </w:rPr>
        <w:t xml:space="preserve"> </w:t>
      </w:r>
      <w:proofErr w:type="spellStart"/>
      <w:r w:rsidRPr="00304589">
        <w:rPr>
          <w:rFonts w:ascii="Consolas" w:hAnsi="Consolas"/>
          <w:lang w:val="fr-CH"/>
        </w:rPr>
        <w:t>src</w:t>
      </w:r>
      <w:proofErr w:type="spellEnd"/>
      <w:r w:rsidRPr="00304589">
        <w:rPr>
          <w:rFonts w:ascii="Consolas" w:hAnsi="Consolas"/>
          <w:lang w:val="fr-CH"/>
        </w:rPr>
        <w:t>="https://aframe.io/releases/1.0.4/aframe.min.js"&gt;&lt;/script&gt;</w:t>
      </w:r>
    </w:p>
    <w:p w14:paraId="25C34AF1" w14:textId="77777777" w:rsidR="009A5CFC" w:rsidRPr="00304589" w:rsidRDefault="009A5CFC" w:rsidP="009A5CFC">
      <w:pPr>
        <w:rPr>
          <w:rFonts w:ascii="Consolas" w:hAnsi="Consolas"/>
          <w:lang w:val="fr-CH"/>
        </w:rPr>
      </w:pPr>
      <w:r w:rsidRPr="00304589">
        <w:rPr>
          <w:rFonts w:ascii="Consolas" w:hAnsi="Consolas"/>
          <w:lang w:val="fr-CH"/>
        </w:rPr>
        <w:t>&lt;</w:t>
      </w:r>
      <w:proofErr w:type="gramStart"/>
      <w:r w:rsidRPr="00304589">
        <w:rPr>
          <w:rFonts w:ascii="Consolas" w:hAnsi="Consolas"/>
          <w:lang w:val="fr-CH"/>
        </w:rPr>
        <w:t>script</w:t>
      </w:r>
      <w:proofErr w:type="gramEnd"/>
      <w:r w:rsidRPr="00304589">
        <w:rPr>
          <w:rFonts w:ascii="Consolas" w:hAnsi="Consolas"/>
          <w:lang w:val="fr-CH"/>
        </w:rPr>
        <w:t xml:space="preserve"> src="https://rawgit.com/jeromeetienne/AR.js/master/aframe/build/aframe-ar.min.js"&gt;&lt;/script&gt;</w:t>
      </w:r>
    </w:p>
    <w:p w14:paraId="501EC77B" w14:textId="77777777" w:rsidR="009A5CFC" w:rsidRPr="00304589" w:rsidRDefault="009A5CFC" w:rsidP="009A5CFC">
      <w:pPr>
        <w:rPr>
          <w:rFonts w:ascii="Consolas" w:hAnsi="Consolas"/>
          <w:lang w:val="fr-CH"/>
        </w:rPr>
      </w:pPr>
      <w:r w:rsidRPr="00304589">
        <w:rPr>
          <w:rFonts w:ascii="Consolas" w:hAnsi="Consolas"/>
          <w:lang w:val="fr-CH"/>
        </w:rPr>
        <w:t>&lt;</w:t>
      </w:r>
      <w:proofErr w:type="gramStart"/>
      <w:r w:rsidRPr="00304589">
        <w:rPr>
          <w:rFonts w:ascii="Consolas" w:hAnsi="Consolas"/>
          <w:lang w:val="fr-CH"/>
        </w:rPr>
        <w:t>script</w:t>
      </w:r>
      <w:proofErr w:type="gramEnd"/>
      <w:r w:rsidRPr="00304589">
        <w:rPr>
          <w:rFonts w:ascii="Consolas" w:hAnsi="Consolas"/>
          <w:lang w:val="fr-CH"/>
        </w:rPr>
        <w:t xml:space="preserve"> src="https://rawgit.com/donmccurdy/aframe-extras/master/dist/aframe-extras.loaders.min.js"&gt;&lt;/script&gt;</w:t>
      </w:r>
    </w:p>
    <w:p w14:paraId="47D7A1E9" w14:textId="77777777" w:rsidR="009A5CFC" w:rsidRPr="00304589" w:rsidRDefault="009A5CFC" w:rsidP="009A5CFC">
      <w:pPr>
        <w:rPr>
          <w:rFonts w:ascii="Consolas" w:hAnsi="Consolas"/>
          <w:lang w:val="fr-CH"/>
        </w:rPr>
      </w:pPr>
      <w:r w:rsidRPr="00304589">
        <w:rPr>
          <w:rFonts w:ascii="Consolas" w:hAnsi="Consolas"/>
          <w:lang w:val="fr-CH"/>
        </w:rPr>
        <w:t>&lt;</w:t>
      </w:r>
      <w:proofErr w:type="gramStart"/>
      <w:r w:rsidRPr="00304589">
        <w:rPr>
          <w:rFonts w:ascii="Consolas" w:hAnsi="Consolas"/>
          <w:lang w:val="fr-CH"/>
        </w:rPr>
        <w:t>script</w:t>
      </w:r>
      <w:proofErr w:type="gramEnd"/>
      <w:r w:rsidRPr="00304589">
        <w:rPr>
          <w:rFonts w:ascii="Consolas" w:hAnsi="Consolas"/>
          <w:lang w:val="fr-CH"/>
        </w:rPr>
        <w:t xml:space="preserve"> </w:t>
      </w:r>
      <w:proofErr w:type="spellStart"/>
      <w:r w:rsidRPr="00304589">
        <w:rPr>
          <w:rFonts w:ascii="Consolas" w:hAnsi="Consolas"/>
          <w:lang w:val="fr-CH"/>
        </w:rPr>
        <w:t>src</w:t>
      </w:r>
      <w:proofErr w:type="spellEnd"/>
      <w:r w:rsidRPr="00304589">
        <w:rPr>
          <w:rFonts w:ascii="Consolas" w:hAnsi="Consolas"/>
          <w:lang w:val="fr-CH"/>
        </w:rPr>
        <w:t>="events.js"&gt;&lt;/script&gt;</w:t>
      </w:r>
    </w:p>
    <w:p w14:paraId="366B3486" w14:textId="77777777" w:rsidR="009A5CFC" w:rsidRPr="00304589" w:rsidRDefault="009A5CFC" w:rsidP="009A5CFC">
      <w:pPr>
        <w:rPr>
          <w:rFonts w:ascii="Consolas" w:hAnsi="Consolas"/>
          <w:lang w:val="fr-CH"/>
        </w:rPr>
      </w:pPr>
      <w:r w:rsidRPr="00304589">
        <w:rPr>
          <w:rFonts w:ascii="Consolas" w:hAnsi="Consolas"/>
          <w:lang w:val="fr-CH"/>
        </w:rPr>
        <w:t>&lt;</w:t>
      </w:r>
      <w:proofErr w:type="gramStart"/>
      <w:r w:rsidRPr="00304589">
        <w:rPr>
          <w:rFonts w:ascii="Consolas" w:hAnsi="Consolas"/>
          <w:lang w:val="fr-CH"/>
        </w:rPr>
        <w:t>script</w:t>
      </w:r>
      <w:proofErr w:type="gramEnd"/>
      <w:r w:rsidRPr="00304589">
        <w:rPr>
          <w:rFonts w:ascii="Consolas" w:hAnsi="Consolas"/>
          <w:lang w:val="fr-CH"/>
        </w:rPr>
        <w:t xml:space="preserve"> src="https://unpkg.com/aframe-event-set-component@^4.0.0/dist/aframe-event-set-component.min.js"&gt;&lt;/script&gt;</w:t>
      </w:r>
    </w:p>
    <w:p w14:paraId="49CABA18" w14:textId="77777777" w:rsidR="009A5CFC" w:rsidRPr="00304589" w:rsidRDefault="009A5CFC" w:rsidP="009A5CFC">
      <w:pPr>
        <w:rPr>
          <w:rFonts w:ascii="Consolas" w:hAnsi="Consolas"/>
          <w:lang w:val="fr-CH"/>
        </w:rPr>
      </w:pPr>
      <w:r w:rsidRPr="00304589">
        <w:rPr>
          <w:rFonts w:ascii="Consolas" w:hAnsi="Consolas"/>
          <w:lang w:val="fr-CH"/>
        </w:rPr>
        <w:t>&lt;</w:t>
      </w:r>
      <w:proofErr w:type="spellStart"/>
      <w:proofErr w:type="gramStart"/>
      <w:r w:rsidRPr="00304589">
        <w:rPr>
          <w:rFonts w:ascii="Consolas" w:hAnsi="Consolas"/>
          <w:lang w:val="fr-CH"/>
        </w:rPr>
        <w:t>link</w:t>
      </w:r>
      <w:proofErr w:type="spellEnd"/>
      <w:proofErr w:type="gramEnd"/>
      <w:r w:rsidRPr="00304589">
        <w:rPr>
          <w:rFonts w:ascii="Consolas" w:hAnsi="Consolas"/>
          <w:lang w:val="fr-CH"/>
        </w:rPr>
        <w:t xml:space="preserve"> </w:t>
      </w:r>
      <w:proofErr w:type="spellStart"/>
      <w:r w:rsidRPr="00304589">
        <w:rPr>
          <w:rFonts w:ascii="Consolas" w:hAnsi="Consolas"/>
          <w:lang w:val="fr-CH"/>
        </w:rPr>
        <w:t>rel</w:t>
      </w:r>
      <w:proofErr w:type="spellEnd"/>
      <w:r w:rsidRPr="00304589">
        <w:rPr>
          <w:rFonts w:ascii="Consolas" w:hAnsi="Consolas"/>
          <w:lang w:val="fr-CH"/>
        </w:rPr>
        <w:t>="</w:t>
      </w:r>
      <w:proofErr w:type="spellStart"/>
      <w:r w:rsidRPr="00304589">
        <w:rPr>
          <w:rFonts w:ascii="Consolas" w:hAnsi="Consolas"/>
          <w:lang w:val="fr-CH"/>
        </w:rPr>
        <w:t>stylesheet</w:t>
      </w:r>
      <w:proofErr w:type="spellEnd"/>
      <w:r w:rsidRPr="00304589">
        <w:rPr>
          <w:rFonts w:ascii="Consolas" w:hAnsi="Consolas"/>
          <w:lang w:val="fr-CH"/>
        </w:rPr>
        <w:t>" type="</w:t>
      </w:r>
      <w:proofErr w:type="spellStart"/>
      <w:r w:rsidRPr="00304589">
        <w:rPr>
          <w:rFonts w:ascii="Consolas" w:hAnsi="Consolas"/>
          <w:lang w:val="fr-CH"/>
        </w:rPr>
        <w:t>text</w:t>
      </w:r>
      <w:proofErr w:type="spellEnd"/>
      <w:r w:rsidRPr="00304589">
        <w:rPr>
          <w:rFonts w:ascii="Consolas" w:hAnsi="Consolas"/>
          <w:lang w:val="fr-CH"/>
        </w:rPr>
        <w:t>/</w:t>
      </w:r>
      <w:proofErr w:type="spellStart"/>
      <w:r w:rsidRPr="00304589">
        <w:rPr>
          <w:rFonts w:ascii="Consolas" w:hAnsi="Consolas"/>
          <w:lang w:val="fr-CH"/>
        </w:rPr>
        <w:t>css</w:t>
      </w:r>
      <w:proofErr w:type="spellEnd"/>
      <w:r w:rsidRPr="00304589">
        <w:rPr>
          <w:rFonts w:ascii="Consolas" w:hAnsi="Consolas"/>
          <w:lang w:val="fr-CH"/>
        </w:rPr>
        <w:t xml:space="preserve">" </w:t>
      </w:r>
      <w:proofErr w:type="spellStart"/>
      <w:r w:rsidRPr="00304589">
        <w:rPr>
          <w:rFonts w:ascii="Consolas" w:hAnsi="Consolas"/>
          <w:lang w:val="fr-CH"/>
        </w:rPr>
        <w:t>href</w:t>
      </w:r>
      <w:proofErr w:type="spellEnd"/>
      <w:r w:rsidRPr="00304589">
        <w:rPr>
          <w:rFonts w:ascii="Consolas" w:hAnsi="Consolas"/>
          <w:lang w:val="fr-CH"/>
        </w:rPr>
        <w:t>="style.css" /&gt;</w:t>
      </w:r>
    </w:p>
    <w:p w14:paraId="0151F427" w14:textId="77777777" w:rsidR="009A5CFC" w:rsidRPr="00304589" w:rsidRDefault="009A5CFC" w:rsidP="009A5CFC">
      <w:pPr>
        <w:rPr>
          <w:rFonts w:ascii="Consolas" w:hAnsi="Consolas"/>
          <w:lang w:val="fr-CH"/>
        </w:rPr>
      </w:pPr>
    </w:p>
    <w:p w14:paraId="40102FF2" w14:textId="77777777" w:rsidR="009A5CFC" w:rsidRPr="00304589" w:rsidRDefault="009A5CFC" w:rsidP="009A5CFC">
      <w:pPr>
        <w:rPr>
          <w:rFonts w:ascii="Consolas" w:hAnsi="Consolas"/>
          <w:lang w:val="fr-CH"/>
        </w:rPr>
      </w:pPr>
    </w:p>
    <w:p w14:paraId="480C1E19" w14:textId="77777777" w:rsidR="009A5CFC" w:rsidRPr="00304589" w:rsidRDefault="009A5CFC" w:rsidP="009A5CFC">
      <w:pPr>
        <w:rPr>
          <w:rFonts w:ascii="Consolas" w:hAnsi="Consolas"/>
          <w:lang w:val="fr-CH"/>
        </w:rPr>
      </w:pPr>
      <w:r w:rsidRPr="00304589">
        <w:rPr>
          <w:rFonts w:ascii="Consolas" w:hAnsi="Consolas"/>
          <w:lang w:val="fr-CH"/>
        </w:rPr>
        <w:t>&lt;</w:t>
      </w:r>
      <w:proofErr w:type="gramStart"/>
      <w:r w:rsidRPr="00304589">
        <w:rPr>
          <w:rFonts w:ascii="Consolas" w:hAnsi="Consolas"/>
          <w:lang w:val="fr-CH"/>
        </w:rPr>
        <w:t>body</w:t>
      </w:r>
      <w:proofErr w:type="gramEnd"/>
      <w:r w:rsidRPr="00304589">
        <w:rPr>
          <w:rFonts w:ascii="Consolas" w:hAnsi="Consolas"/>
          <w:lang w:val="fr-CH"/>
        </w:rPr>
        <w:t xml:space="preserve"> </w:t>
      </w:r>
      <w:proofErr w:type="spellStart"/>
      <w:r w:rsidRPr="00304589">
        <w:rPr>
          <w:rFonts w:ascii="Consolas" w:hAnsi="Consolas"/>
          <w:lang w:val="fr-CH"/>
        </w:rPr>
        <w:t>onload</w:t>
      </w:r>
      <w:proofErr w:type="spellEnd"/>
      <w:r w:rsidRPr="00304589">
        <w:rPr>
          <w:rFonts w:ascii="Consolas" w:hAnsi="Consolas"/>
          <w:lang w:val="fr-CH"/>
        </w:rPr>
        <w:t>="</w:t>
      </w:r>
      <w:proofErr w:type="spellStart"/>
      <w:r w:rsidRPr="00304589">
        <w:rPr>
          <w:rFonts w:ascii="Consolas" w:hAnsi="Consolas"/>
          <w:lang w:val="fr-CH"/>
        </w:rPr>
        <w:t>myFunc</w:t>
      </w:r>
      <w:proofErr w:type="spellEnd"/>
      <w:r w:rsidRPr="00304589">
        <w:rPr>
          <w:rFonts w:ascii="Consolas" w:hAnsi="Consolas"/>
          <w:lang w:val="fr-CH"/>
        </w:rPr>
        <w:t>()" style='</w:t>
      </w:r>
      <w:proofErr w:type="spellStart"/>
      <w:r w:rsidRPr="00304589">
        <w:rPr>
          <w:rFonts w:ascii="Consolas" w:hAnsi="Consolas"/>
          <w:lang w:val="fr-CH"/>
        </w:rPr>
        <w:t>margin</w:t>
      </w:r>
      <w:proofErr w:type="spellEnd"/>
      <w:r w:rsidRPr="00304589">
        <w:rPr>
          <w:rFonts w:ascii="Consolas" w:hAnsi="Consolas"/>
          <w:lang w:val="fr-CH"/>
        </w:rPr>
        <w:t xml:space="preserve"> : 0px; </w:t>
      </w:r>
      <w:proofErr w:type="spellStart"/>
      <w:r w:rsidRPr="00304589">
        <w:rPr>
          <w:rFonts w:ascii="Consolas" w:hAnsi="Consolas"/>
          <w:lang w:val="fr-CH"/>
        </w:rPr>
        <w:t>overflow</w:t>
      </w:r>
      <w:proofErr w:type="spellEnd"/>
      <w:r w:rsidRPr="00304589">
        <w:rPr>
          <w:rFonts w:ascii="Consolas" w:hAnsi="Consolas"/>
          <w:lang w:val="fr-CH"/>
        </w:rPr>
        <w:t xml:space="preserve">: </w:t>
      </w:r>
      <w:proofErr w:type="spellStart"/>
      <w:r w:rsidRPr="00304589">
        <w:rPr>
          <w:rFonts w:ascii="Consolas" w:hAnsi="Consolas"/>
          <w:lang w:val="fr-CH"/>
        </w:rPr>
        <w:t>hidden</w:t>
      </w:r>
      <w:proofErr w:type="spellEnd"/>
      <w:r w:rsidRPr="00304589">
        <w:rPr>
          <w:rFonts w:ascii="Consolas" w:hAnsi="Consolas"/>
          <w:lang w:val="fr-CH"/>
        </w:rPr>
        <w:t>;'&gt;</w:t>
      </w:r>
    </w:p>
    <w:p w14:paraId="13EB7974"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spellStart"/>
      <w:proofErr w:type="gramStart"/>
      <w:r w:rsidRPr="00304589">
        <w:rPr>
          <w:rFonts w:ascii="Consolas" w:hAnsi="Consolas"/>
          <w:lang w:val="fr-CH"/>
        </w:rPr>
        <w:t>title</w:t>
      </w:r>
      <w:proofErr w:type="spellEnd"/>
      <w:proofErr w:type="gramEnd"/>
      <w:r w:rsidRPr="00304589">
        <w:rPr>
          <w:rFonts w:ascii="Consolas" w:hAnsi="Consolas"/>
          <w:lang w:val="fr-CH"/>
        </w:rPr>
        <w:t>&gt;</w:t>
      </w:r>
    </w:p>
    <w:p w14:paraId="4B9F1ED9"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gramStart"/>
      <w:r w:rsidRPr="00304589">
        <w:rPr>
          <w:rFonts w:ascii="Consolas" w:hAnsi="Consolas"/>
          <w:lang w:val="fr-CH"/>
        </w:rPr>
        <w:t>div</w:t>
      </w:r>
      <w:proofErr w:type="gramEnd"/>
      <w:r w:rsidRPr="00304589">
        <w:rPr>
          <w:rFonts w:ascii="Consolas" w:hAnsi="Consolas"/>
          <w:lang w:val="fr-CH"/>
        </w:rPr>
        <w:t xml:space="preserve"> class="d-</w:t>
      </w:r>
      <w:proofErr w:type="spellStart"/>
      <w:r w:rsidRPr="00304589">
        <w:rPr>
          <w:rFonts w:ascii="Consolas" w:hAnsi="Consolas"/>
          <w:lang w:val="fr-CH"/>
        </w:rPr>
        <w:t>flex</w:t>
      </w:r>
      <w:proofErr w:type="spellEnd"/>
      <w:r w:rsidRPr="00304589">
        <w:rPr>
          <w:rFonts w:ascii="Consolas" w:hAnsi="Consolas"/>
          <w:lang w:val="fr-CH"/>
        </w:rPr>
        <w:t xml:space="preserve"> </w:t>
      </w:r>
      <w:proofErr w:type="spellStart"/>
      <w:r w:rsidRPr="00304589">
        <w:rPr>
          <w:rFonts w:ascii="Consolas" w:hAnsi="Consolas"/>
          <w:lang w:val="fr-CH"/>
        </w:rPr>
        <w:t>justify</w:t>
      </w:r>
      <w:proofErr w:type="spellEnd"/>
      <w:r w:rsidRPr="00304589">
        <w:rPr>
          <w:rFonts w:ascii="Consolas" w:hAnsi="Consolas"/>
          <w:lang w:val="fr-CH"/>
        </w:rPr>
        <w:t>-content-center"&gt;</w:t>
      </w:r>
    </w:p>
    <w:p w14:paraId="326F3E27"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 xml:space="preserve">&lt;div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spinner</w:t>
      </w:r>
      <w:proofErr w:type="spellEnd"/>
      <w:r w:rsidRPr="00304589">
        <w:rPr>
          <w:rFonts w:ascii="Consolas" w:hAnsi="Consolas"/>
        </w:rPr>
        <w:t xml:space="preserve">" </w:t>
      </w:r>
      <w:proofErr w:type="spellStart"/>
      <w:r w:rsidRPr="00304589">
        <w:rPr>
          <w:rFonts w:ascii="Consolas" w:hAnsi="Consolas"/>
        </w:rPr>
        <w:t>class</w:t>
      </w:r>
      <w:proofErr w:type="spellEnd"/>
      <w:r w:rsidRPr="00304589">
        <w:rPr>
          <w:rFonts w:ascii="Consolas" w:hAnsi="Consolas"/>
        </w:rPr>
        <w:t>="spinner-</w:t>
      </w:r>
      <w:proofErr w:type="spellStart"/>
      <w:r w:rsidRPr="00304589">
        <w:rPr>
          <w:rFonts w:ascii="Consolas" w:hAnsi="Consolas"/>
        </w:rPr>
        <w:t>border</w:t>
      </w:r>
      <w:proofErr w:type="spellEnd"/>
      <w:r w:rsidRPr="00304589">
        <w:rPr>
          <w:rFonts w:ascii="Consolas" w:hAnsi="Consolas"/>
        </w:rPr>
        <w:t xml:space="preserve">" </w:t>
      </w:r>
      <w:proofErr w:type="spellStart"/>
      <w:r w:rsidRPr="00304589">
        <w:rPr>
          <w:rFonts w:ascii="Consolas" w:hAnsi="Consolas"/>
        </w:rPr>
        <w:t>role</w:t>
      </w:r>
      <w:proofErr w:type="spellEnd"/>
      <w:r w:rsidRPr="00304589">
        <w:rPr>
          <w:rFonts w:ascii="Consolas" w:hAnsi="Consolas"/>
        </w:rPr>
        <w:t>="</w:t>
      </w:r>
      <w:proofErr w:type="spellStart"/>
      <w:r w:rsidRPr="00304589">
        <w:rPr>
          <w:rFonts w:ascii="Consolas" w:hAnsi="Consolas"/>
        </w:rPr>
        <w:t>status</w:t>
      </w:r>
      <w:proofErr w:type="spellEnd"/>
      <w:r w:rsidRPr="00304589">
        <w:rPr>
          <w:rFonts w:ascii="Consolas" w:hAnsi="Consolas"/>
        </w:rPr>
        <w:t>"&gt;</w:t>
      </w:r>
    </w:p>
    <w:p w14:paraId="70B03768" w14:textId="77777777" w:rsidR="009A5CFC" w:rsidRPr="00304589" w:rsidRDefault="009A5CFC" w:rsidP="009A5CFC">
      <w:pPr>
        <w:rPr>
          <w:rFonts w:ascii="Consolas" w:hAnsi="Consolas"/>
        </w:rPr>
      </w:pPr>
      <w:r w:rsidRPr="00304589">
        <w:rPr>
          <w:rFonts w:ascii="Consolas" w:hAnsi="Consolas"/>
        </w:rPr>
        <w:t xml:space="preserve">                &lt;span </w:t>
      </w:r>
      <w:proofErr w:type="spellStart"/>
      <w:r w:rsidRPr="00304589">
        <w:rPr>
          <w:rFonts w:ascii="Consolas" w:hAnsi="Consolas"/>
        </w:rPr>
        <w:t>class</w:t>
      </w:r>
      <w:proofErr w:type="spellEnd"/>
      <w:r w:rsidRPr="00304589">
        <w:rPr>
          <w:rFonts w:ascii="Consolas" w:hAnsi="Consolas"/>
        </w:rPr>
        <w:t>="</w:t>
      </w:r>
      <w:proofErr w:type="spellStart"/>
      <w:r w:rsidRPr="00304589">
        <w:rPr>
          <w:rFonts w:ascii="Consolas" w:hAnsi="Consolas"/>
        </w:rPr>
        <w:t>sr-only</w:t>
      </w:r>
      <w:proofErr w:type="spellEnd"/>
      <w:r w:rsidRPr="00304589">
        <w:rPr>
          <w:rFonts w:ascii="Consolas" w:hAnsi="Consolas"/>
        </w:rPr>
        <w:t>"&gt;</w:t>
      </w:r>
      <w:proofErr w:type="spellStart"/>
      <w:r w:rsidRPr="00304589">
        <w:rPr>
          <w:rFonts w:ascii="Consolas" w:hAnsi="Consolas"/>
        </w:rPr>
        <w:t>Loading</w:t>
      </w:r>
      <w:proofErr w:type="spellEnd"/>
      <w:r w:rsidRPr="00304589">
        <w:rPr>
          <w:rFonts w:ascii="Consolas" w:hAnsi="Consolas"/>
        </w:rPr>
        <w:t>...&lt;/span&gt;</w:t>
      </w:r>
    </w:p>
    <w:p w14:paraId="334A776F" w14:textId="77777777"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&lt;/div&gt;</w:t>
      </w:r>
    </w:p>
    <w:p w14:paraId="4AD4B178" w14:textId="77777777" w:rsidR="009A5CFC" w:rsidRPr="00304589" w:rsidRDefault="009A5CFC" w:rsidP="009A5CFC">
      <w:pPr>
        <w:rPr>
          <w:rFonts w:ascii="Consolas" w:hAnsi="Consolas"/>
          <w:lang w:val="fr-CH"/>
        </w:rPr>
      </w:pPr>
      <w:r w:rsidRPr="00304589">
        <w:rPr>
          <w:rFonts w:ascii="Consolas" w:hAnsi="Consolas"/>
          <w:lang w:val="fr-CH"/>
        </w:rPr>
        <w:t xml:space="preserve">        &lt;/div&gt;</w:t>
      </w:r>
    </w:p>
    <w:p w14:paraId="5CA921C2"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spellStart"/>
      <w:r w:rsidRPr="00304589">
        <w:rPr>
          <w:rFonts w:ascii="Consolas" w:hAnsi="Consolas"/>
          <w:lang w:val="fr-CH"/>
        </w:rPr>
        <w:t>title</w:t>
      </w:r>
      <w:proofErr w:type="spellEnd"/>
      <w:r w:rsidRPr="00304589">
        <w:rPr>
          <w:rFonts w:ascii="Consolas" w:hAnsi="Consolas"/>
          <w:lang w:val="fr-CH"/>
        </w:rPr>
        <w:t>&gt;</w:t>
      </w:r>
    </w:p>
    <w:p w14:paraId="5F80EF29" w14:textId="77777777" w:rsidR="009A5CFC" w:rsidRPr="00304589" w:rsidRDefault="009A5CFC" w:rsidP="009A5CFC">
      <w:pPr>
        <w:rPr>
          <w:rFonts w:ascii="Consolas" w:hAnsi="Consolas"/>
          <w:lang w:val="fr-CH"/>
        </w:rPr>
      </w:pPr>
    </w:p>
    <w:p w14:paraId="7063D002"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gramStart"/>
      <w:r w:rsidRPr="00304589">
        <w:rPr>
          <w:rFonts w:ascii="Consolas" w:hAnsi="Consolas"/>
          <w:lang w:val="fr-CH"/>
        </w:rPr>
        <w:t>a</w:t>
      </w:r>
      <w:proofErr w:type="gramEnd"/>
      <w:r w:rsidRPr="00304589">
        <w:rPr>
          <w:rFonts w:ascii="Consolas" w:hAnsi="Consolas"/>
          <w:lang w:val="fr-CH"/>
        </w:rPr>
        <w:t>-</w:t>
      </w:r>
      <w:proofErr w:type="spellStart"/>
      <w:r w:rsidRPr="00304589">
        <w:rPr>
          <w:rFonts w:ascii="Consolas" w:hAnsi="Consolas"/>
          <w:lang w:val="fr-CH"/>
        </w:rPr>
        <w:t>scene</w:t>
      </w:r>
      <w:proofErr w:type="spellEnd"/>
      <w:r w:rsidRPr="00304589">
        <w:rPr>
          <w:rFonts w:ascii="Consolas" w:hAnsi="Consolas"/>
          <w:lang w:val="fr-CH"/>
        </w:rPr>
        <w:t xml:space="preserve"> id="</w:t>
      </w:r>
      <w:proofErr w:type="spellStart"/>
      <w:r w:rsidRPr="00304589">
        <w:rPr>
          <w:rFonts w:ascii="Consolas" w:hAnsi="Consolas"/>
          <w:lang w:val="fr-CH"/>
        </w:rPr>
        <w:t>ascene</w:t>
      </w:r>
      <w:proofErr w:type="spellEnd"/>
      <w:r w:rsidRPr="00304589">
        <w:rPr>
          <w:rFonts w:ascii="Consolas" w:hAnsi="Consolas"/>
          <w:lang w:val="fr-CH"/>
        </w:rPr>
        <w:t xml:space="preserve">" </w:t>
      </w:r>
      <w:proofErr w:type="spellStart"/>
      <w:r w:rsidRPr="00304589">
        <w:rPr>
          <w:rFonts w:ascii="Consolas" w:hAnsi="Consolas"/>
          <w:lang w:val="fr-CH"/>
        </w:rPr>
        <w:t>embedded</w:t>
      </w:r>
      <w:proofErr w:type="spellEnd"/>
      <w:r w:rsidRPr="00304589">
        <w:rPr>
          <w:rFonts w:ascii="Consolas" w:hAnsi="Consolas"/>
          <w:lang w:val="fr-CH"/>
        </w:rPr>
        <w:t xml:space="preserve"> </w:t>
      </w:r>
      <w:proofErr w:type="spellStart"/>
      <w:r w:rsidRPr="00304589">
        <w:rPr>
          <w:rFonts w:ascii="Consolas" w:hAnsi="Consolas"/>
          <w:lang w:val="fr-CH"/>
        </w:rPr>
        <w:t>arjs</w:t>
      </w:r>
      <w:proofErr w:type="spellEnd"/>
      <w:r w:rsidRPr="00304589">
        <w:rPr>
          <w:rFonts w:ascii="Consolas" w:hAnsi="Consolas"/>
          <w:lang w:val="fr-CH"/>
        </w:rPr>
        <w:t>='</w:t>
      </w:r>
      <w:proofErr w:type="spellStart"/>
      <w:r w:rsidRPr="00304589">
        <w:rPr>
          <w:rFonts w:ascii="Consolas" w:hAnsi="Consolas"/>
          <w:lang w:val="fr-CH"/>
        </w:rPr>
        <w:t>sourceType</w:t>
      </w:r>
      <w:proofErr w:type="spellEnd"/>
      <w:r w:rsidRPr="00304589">
        <w:rPr>
          <w:rFonts w:ascii="Consolas" w:hAnsi="Consolas"/>
          <w:lang w:val="fr-CH"/>
        </w:rPr>
        <w:t>: webcam;'&gt;</w:t>
      </w:r>
    </w:p>
    <w:p w14:paraId="402FCDF2" w14:textId="77777777" w:rsidR="009A5CFC" w:rsidRPr="00304589" w:rsidRDefault="009A5CFC" w:rsidP="009A5CFC">
      <w:pPr>
        <w:rPr>
          <w:rFonts w:ascii="Consolas" w:hAnsi="Consolas"/>
          <w:lang w:val="fr-CH"/>
        </w:rPr>
      </w:pPr>
    </w:p>
    <w:p w14:paraId="04FC8214"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gramStart"/>
      <w:r w:rsidRPr="00304589">
        <w:rPr>
          <w:rFonts w:ascii="Consolas" w:hAnsi="Consolas"/>
          <w:lang w:val="fr-CH"/>
        </w:rPr>
        <w:t>a</w:t>
      </w:r>
      <w:proofErr w:type="gramEnd"/>
      <w:r w:rsidRPr="00304589">
        <w:rPr>
          <w:rFonts w:ascii="Consolas" w:hAnsi="Consolas"/>
          <w:lang w:val="fr-CH"/>
        </w:rPr>
        <w:t>-</w:t>
      </w:r>
      <w:proofErr w:type="spellStart"/>
      <w:r w:rsidRPr="00304589">
        <w:rPr>
          <w:rFonts w:ascii="Consolas" w:hAnsi="Consolas"/>
          <w:lang w:val="fr-CH"/>
        </w:rPr>
        <w:t>assets</w:t>
      </w:r>
      <w:proofErr w:type="spellEnd"/>
      <w:r w:rsidRPr="00304589">
        <w:rPr>
          <w:rFonts w:ascii="Consolas" w:hAnsi="Consolas"/>
          <w:lang w:val="fr-CH"/>
        </w:rPr>
        <w:t>&gt;</w:t>
      </w:r>
    </w:p>
    <w:p w14:paraId="6616DF7A"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gramStart"/>
      <w:r w:rsidRPr="00304589">
        <w:rPr>
          <w:rFonts w:ascii="Consolas" w:hAnsi="Consolas"/>
          <w:lang w:val="fr-CH"/>
        </w:rPr>
        <w:t>a</w:t>
      </w:r>
      <w:proofErr w:type="gramEnd"/>
      <w:r w:rsidRPr="00304589">
        <w:rPr>
          <w:rFonts w:ascii="Consolas" w:hAnsi="Consolas"/>
          <w:lang w:val="fr-CH"/>
        </w:rPr>
        <w:t>-</w:t>
      </w:r>
      <w:proofErr w:type="spellStart"/>
      <w:r w:rsidRPr="00304589">
        <w:rPr>
          <w:rFonts w:ascii="Consolas" w:hAnsi="Consolas"/>
          <w:lang w:val="fr-CH"/>
        </w:rPr>
        <w:t>asset</w:t>
      </w:r>
      <w:proofErr w:type="spellEnd"/>
      <w:r w:rsidRPr="00304589">
        <w:rPr>
          <w:rFonts w:ascii="Consolas" w:hAnsi="Consolas"/>
          <w:lang w:val="fr-CH"/>
        </w:rPr>
        <w:t>-item id="</w:t>
      </w:r>
      <w:proofErr w:type="spellStart"/>
      <w:r w:rsidRPr="00304589">
        <w:rPr>
          <w:rFonts w:ascii="Consolas" w:hAnsi="Consolas"/>
          <w:lang w:val="fr-CH"/>
        </w:rPr>
        <w:t>maschine</w:t>
      </w:r>
      <w:proofErr w:type="spellEnd"/>
      <w:r w:rsidRPr="00304589">
        <w:rPr>
          <w:rFonts w:ascii="Consolas" w:hAnsi="Consolas"/>
          <w:lang w:val="fr-CH"/>
        </w:rPr>
        <w:t xml:space="preserve">" </w:t>
      </w:r>
      <w:proofErr w:type="spellStart"/>
      <w:r w:rsidRPr="00304589">
        <w:rPr>
          <w:rFonts w:ascii="Consolas" w:hAnsi="Consolas"/>
          <w:lang w:val="fr-CH"/>
        </w:rPr>
        <w:t>src</w:t>
      </w:r>
      <w:proofErr w:type="spellEnd"/>
      <w:r w:rsidRPr="00304589">
        <w:rPr>
          <w:rFonts w:ascii="Consolas" w:hAnsi="Consolas"/>
          <w:lang w:val="fr-CH"/>
        </w:rPr>
        <w:t>="</w:t>
      </w:r>
      <w:proofErr w:type="spellStart"/>
      <w:r w:rsidRPr="00304589">
        <w:rPr>
          <w:rFonts w:ascii="Consolas" w:hAnsi="Consolas"/>
          <w:lang w:val="fr-CH"/>
        </w:rPr>
        <w:t>models</w:t>
      </w:r>
      <w:proofErr w:type="spellEnd"/>
      <w:r w:rsidRPr="00304589">
        <w:rPr>
          <w:rFonts w:ascii="Consolas" w:hAnsi="Consolas"/>
          <w:lang w:val="fr-CH"/>
        </w:rPr>
        <w:t>/</w:t>
      </w:r>
      <w:proofErr w:type="spellStart"/>
      <w:r w:rsidRPr="00304589">
        <w:rPr>
          <w:rFonts w:ascii="Consolas" w:hAnsi="Consolas"/>
          <w:lang w:val="fr-CH"/>
        </w:rPr>
        <w:t>automatiker</w:t>
      </w:r>
      <w:proofErr w:type="spellEnd"/>
      <w:r w:rsidRPr="00304589">
        <w:rPr>
          <w:rFonts w:ascii="Consolas" w:hAnsi="Consolas"/>
          <w:lang w:val="fr-CH"/>
        </w:rPr>
        <w:t>/</w:t>
      </w:r>
      <w:proofErr w:type="spellStart"/>
      <w:r w:rsidRPr="00304589">
        <w:rPr>
          <w:rFonts w:ascii="Consolas" w:hAnsi="Consolas"/>
          <w:lang w:val="fr-CH"/>
        </w:rPr>
        <w:t>maschine</w:t>
      </w:r>
      <w:proofErr w:type="spellEnd"/>
      <w:r w:rsidRPr="00304589">
        <w:rPr>
          <w:rFonts w:ascii="Consolas" w:hAnsi="Consolas"/>
          <w:lang w:val="fr-CH"/>
        </w:rPr>
        <w:t>/</w:t>
      </w:r>
      <w:proofErr w:type="spellStart"/>
      <w:r w:rsidRPr="00304589">
        <w:rPr>
          <w:rFonts w:ascii="Consolas" w:hAnsi="Consolas"/>
          <w:lang w:val="fr-CH"/>
        </w:rPr>
        <w:t>maschine.glb</w:t>
      </w:r>
      <w:proofErr w:type="spellEnd"/>
      <w:r w:rsidRPr="00304589">
        <w:rPr>
          <w:rFonts w:ascii="Consolas" w:hAnsi="Consolas"/>
          <w:lang w:val="fr-CH"/>
        </w:rPr>
        <w:t>"&gt;</w:t>
      </w:r>
    </w:p>
    <w:p w14:paraId="16883D97"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-item&gt;</w:t>
      </w:r>
    </w:p>
    <w:p w14:paraId="03AF7D69" w14:textId="49B7CF8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 xml:space="preserve">-item id="dance" </w:t>
      </w:r>
      <w:proofErr w:type="spellStart"/>
      <w:r w:rsidRPr="00304589">
        <w:rPr>
          <w:rFonts w:ascii="Consolas" w:hAnsi="Consolas"/>
          <w:lang w:val="fr-CH"/>
        </w:rPr>
        <w:t>src</w:t>
      </w:r>
      <w:proofErr w:type="spellEnd"/>
      <w:r w:rsidRPr="00304589">
        <w:rPr>
          <w:rFonts w:ascii="Consolas" w:hAnsi="Consolas"/>
          <w:lang w:val="fr-CH"/>
        </w:rPr>
        <w:t>="</w:t>
      </w:r>
      <w:proofErr w:type="spellStart"/>
      <w:r w:rsidRPr="00304589">
        <w:rPr>
          <w:rFonts w:ascii="Consolas" w:hAnsi="Consolas"/>
          <w:lang w:val="fr-CH"/>
        </w:rPr>
        <w:t>models</w:t>
      </w:r>
      <w:proofErr w:type="spellEnd"/>
      <w:r w:rsidRPr="00304589">
        <w:rPr>
          <w:rFonts w:ascii="Consolas" w:hAnsi="Consolas"/>
          <w:lang w:val="fr-CH"/>
        </w:rPr>
        <w:t>/</w:t>
      </w:r>
      <w:proofErr w:type="spellStart"/>
      <w:r w:rsidRPr="00304589">
        <w:rPr>
          <w:rFonts w:ascii="Consolas" w:hAnsi="Consolas"/>
          <w:lang w:val="fr-CH"/>
        </w:rPr>
        <w:t>schluss</w:t>
      </w:r>
      <w:proofErr w:type="spellEnd"/>
      <w:r w:rsidRPr="00304589">
        <w:rPr>
          <w:rFonts w:ascii="Consolas" w:hAnsi="Consolas"/>
          <w:lang w:val="fr-CH"/>
        </w:rPr>
        <w:t>/dance/</w:t>
      </w:r>
      <w:proofErr w:type="spellStart"/>
      <w:r w:rsidRPr="00304589">
        <w:rPr>
          <w:rFonts w:ascii="Consolas" w:hAnsi="Consolas"/>
          <w:lang w:val="fr-CH"/>
        </w:rPr>
        <w:t>scene.gltf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"&gt;</w:t>
      </w:r>
    </w:p>
    <w:p w14:paraId="7E6AD76B"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-item&gt;</w:t>
      </w:r>
    </w:p>
    <w:p w14:paraId="63D71F80" w14:textId="79779DE6"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 xml:space="preserve">-item id="zombie" </w:t>
      </w:r>
      <w:proofErr w:type="spellStart"/>
      <w:r w:rsidRPr="00304589">
        <w:rPr>
          <w:rFonts w:ascii="Consolas" w:hAnsi="Consolas"/>
          <w:lang w:val="fr-CH"/>
        </w:rPr>
        <w:t>src</w:t>
      </w:r>
      <w:proofErr w:type="spellEnd"/>
      <w:r w:rsidRPr="00304589">
        <w:rPr>
          <w:rFonts w:ascii="Consolas" w:hAnsi="Consolas"/>
          <w:lang w:val="fr-CH"/>
        </w:rPr>
        <w:t>="</w:t>
      </w:r>
      <w:proofErr w:type="spellStart"/>
      <w:r w:rsidRPr="00304589">
        <w:rPr>
          <w:rFonts w:ascii="Consolas" w:hAnsi="Consolas"/>
          <w:lang w:val="fr-CH"/>
        </w:rPr>
        <w:t>models</w:t>
      </w:r>
      <w:proofErr w:type="spellEnd"/>
      <w:r w:rsidRPr="00304589">
        <w:rPr>
          <w:rFonts w:ascii="Consolas" w:hAnsi="Consolas"/>
          <w:lang w:val="fr-CH"/>
        </w:rPr>
        <w:t>/</w:t>
      </w:r>
      <w:proofErr w:type="spellStart"/>
      <w:r w:rsidRPr="00304589">
        <w:rPr>
          <w:rFonts w:ascii="Consolas" w:hAnsi="Consolas"/>
          <w:lang w:val="fr-CH"/>
        </w:rPr>
        <w:t>polymechaniker</w:t>
      </w:r>
      <w:proofErr w:type="spellEnd"/>
      <w:r w:rsidRPr="00304589">
        <w:rPr>
          <w:rFonts w:ascii="Consolas" w:hAnsi="Consolas"/>
          <w:lang w:val="fr-CH"/>
        </w:rPr>
        <w:t>/zombie/zombie/</w:t>
      </w:r>
      <w:proofErr w:type="spellStart"/>
      <w:r w:rsidRPr="00304589">
        <w:rPr>
          <w:rFonts w:ascii="Consolas" w:hAnsi="Consolas"/>
          <w:lang w:val="fr-CH"/>
        </w:rPr>
        <w:t>scene.gltf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"&gt;</w:t>
      </w:r>
    </w:p>
    <w:p w14:paraId="4EE0669D"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-item&gt;</w:t>
      </w:r>
    </w:p>
    <w:p w14:paraId="11CD6B35" w14:textId="0A55341B"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-item id="</w:t>
      </w:r>
      <w:proofErr w:type="spellStart"/>
      <w:r w:rsidRPr="00304589">
        <w:rPr>
          <w:rFonts w:ascii="Consolas" w:hAnsi="Consolas"/>
          <w:lang w:val="fr-CH"/>
        </w:rPr>
        <w:t>camera_robot</w:t>
      </w:r>
      <w:proofErr w:type="spellEnd"/>
      <w:r w:rsidRPr="00304589">
        <w:rPr>
          <w:rFonts w:ascii="Consolas" w:hAnsi="Consolas"/>
          <w:lang w:val="fr-CH"/>
        </w:rPr>
        <w:t xml:space="preserve">" </w:t>
      </w:r>
      <w:proofErr w:type="spellStart"/>
      <w:r w:rsidRPr="00304589">
        <w:rPr>
          <w:rFonts w:ascii="Consolas" w:hAnsi="Consolas"/>
          <w:lang w:val="fr-CH"/>
        </w:rPr>
        <w:t>src</w:t>
      </w:r>
      <w:proofErr w:type="spellEnd"/>
      <w:r w:rsidRPr="00304589">
        <w:rPr>
          <w:rFonts w:ascii="Consolas" w:hAnsi="Consolas"/>
          <w:lang w:val="fr-CH"/>
        </w:rPr>
        <w:t>="</w:t>
      </w:r>
      <w:proofErr w:type="spellStart"/>
      <w:r w:rsidRPr="00304589">
        <w:rPr>
          <w:rFonts w:ascii="Consolas" w:hAnsi="Consolas"/>
          <w:lang w:val="fr-CH"/>
        </w:rPr>
        <w:t>models</w:t>
      </w:r>
      <w:proofErr w:type="spellEnd"/>
      <w:r w:rsidRPr="00304589">
        <w:rPr>
          <w:rFonts w:ascii="Consolas" w:hAnsi="Consolas"/>
          <w:lang w:val="fr-CH"/>
        </w:rPr>
        <w:t>/</w:t>
      </w:r>
      <w:proofErr w:type="spellStart"/>
      <w:r w:rsidRPr="00304589">
        <w:rPr>
          <w:rFonts w:ascii="Consolas" w:hAnsi="Consolas"/>
          <w:lang w:val="fr-CH"/>
        </w:rPr>
        <w:t>automatiker</w:t>
      </w:r>
      <w:proofErr w:type="spellEnd"/>
      <w:r w:rsidRPr="00304589">
        <w:rPr>
          <w:rFonts w:ascii="Consolas" w:hAnsi="Consolas"/>
          <w:lang w:val="fr-CH"/>
        </w:rPr>
        <w:t>/</w:t>
      </w:r>
      <w:proofErr w:type="spellStart"/>
      <w:r w:rsidRPr="00304589">
        <w:rPr>
          <w:rFonts w:ascii="Consolas" w:hAnsi="Consolas"/>
          <w:lang w:val="fr-CH"/>
        </w:rPr>
        <w:t>camera_robot</w:t>
      </w:r>
      <w:proofErr w:type="spellEnd"/>
      <w:r w:rsidRPr="00304589">
        <w:rPr>
          <w:rFonts w:ascii="Consolas" w:hAnsi="Consolas"/>
          <w:lang w:val="fr-CH"/>
        </w:rPr>
        <w:t>/</w:t>
      </w:r>
      <w:proofErr w:type="spellStart"/>
      <w:r w:rsidRPr="00304589">
        <w:rPr>
          <w:rFonts w:ascii="Consolas" w:hAnsi="Consolas"/>
          <w:lang w:val="fr-CH"/>
        </w:rPr>
        <w:t>scene.gltf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"&gt;</w:t>
      </w:r>
    </w:p>
    <w:p w14:paraId="10967F63"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-item&gt;</w:t>
      </w:r>
    </w:p>
    <w:p w14:paraId="78A1B61A" w14:textId="071F598C"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 xml:space="preserve">-item id="vent" </w:t>
      </w:r>
      <w:proofErr w:type="spellStart"/>
      <w:r w:rsidRPr="00304589">
        <w:rPr>
          <w:rFonts w:ascii="Consolas" w:hAnsi="Consolas"/>
          <w:lang w:val="fr-CH"/>
        </w:rPr>
        <w:t>src</w:t>
      </w:r>
      <w:proofErr w:type="spellEnd"/>
      <w:r w:rsidRPr="00304589">
        <w:rPr>
          <w:rFonts w:ascii="Consolas" w:hAnsi="Consolas"/>
          <w:lang w:val="fr-CH"/>
        </w:rPr>
        <w:t>="</w:t>
      </w:r>
      <w:proofErr w:type="spellStart"/>
      <w:r w:rsidRPr="00304589">
        <w:rPr>
          <w:rFonts w:ascii="Consolas" w:hAnsi="Consolas"/>
          <w:lang w:val="fr-CH"/>
        </w:rPr>
        <w:t>models</w:t>
      </w:r>
      <w:proofErr w:type="spellEnd"/>
      <w:r w:rsidRPr="00304589">
        <w:rPr>
          <w:rFonts w:ascii="Consolas" w:hAnsi="Consolas"/>
          <w:lang w:val="fr-CH"/>
        </w:rPr>
        <w:t>/</w:t>
      </w:r>
      <w:proofErr w:type="spellStart"/>
      <w:r w:rsidRPr="00304589">
        <w:rPr>
          <w:rFonts w:ascii="Consolas" w:hAnsi="Consolas"/>
          <w:lang w:val="fr-CH"/>
        </w:rPr>
        <w:t>kv</w:t>
      </w:r>
      <w:proofErr w:type="spellEnd"/>
      <w:r w:rsidRPr="00304589">
        <w:rPr>
          <w:rFonts w:ascii="Consolas" w:hAnsi="Consolas"/>
          <w:lang w:val="fr-CH"/>
        </w:rPr>
        <w:t>/</w:t>
      </w:r>
      <w:proofErr w:type="spellStart"/>
      <w:r w:rsidRPr="00304589">
        <w:rPr>
          <w:rFonts w:ascii="Consolas" w:hAnsi="Consolas"/>
          <w:lang w:val="fr-CH"/>
        </w:rPr>
        <w:t>ventilator</w:t>
      </w:r>
      <w:proofErr w:type="spellEnd"/>
      <w:r w:rsidRPr="00304589">
        <w:rPr>
          <w:rFonts w:ascii="Consolas" w:hAnsi="Consolas"/>
          <w:lang w:val="fr-CH"/>
        </w:rPr>
        <w:t>/</w:t>
      </w:r>
      <w:proofErr w:type="spellStart"/>
      <w:r w:rsidRPr="00304589">
        <w:rPr>
          <w:rFonts w:ascii="Consolas" w:hAnsi="Consolas"/>
          <w:lang w:val="fr-CH"/>
        </w:rPr>
        <w:t>scene.gltf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"&gt;</w:t>
      </w:r>
    </w:p>
    <w:p w14:paraId="6ED40C09"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w:t>
      </w:r>
      <w:proofErr w:type="spellStart"/>
      <w:r w:rsidRPr="00304589">
        <w:rPr>
          <w:rFonts w:ascii="Consolas" w:hAnsi="Consolas"/>
        </w:rPr>
        <w:t>asset</w:t>
      </w:r>
      <w:proofErr w:type="spellEnd"/>
      <w:r w:rsidRPr="00304589">
        <w:rPr>
          <w:rFonts w:ascii="Consolas" w:hAnsi="Consolas"/>
        </w:rPr>
        <w:t>-item&gt;</w:t>
      </w:r>
    </w:p>
    <w:p w14:paraId="57DEBA91" w14:textId="29FDBAB8"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hebel</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polymechaniker</w:t>
      </w:r>
      <w:proofErr w:type="spellEnd"/>
      <w:r w:rsidRPr="00304589">
        <w:rPr>
          <w:rFonts w:ascii="Consolas" w:hAnsi="Consolas"/>
        </w:rPr>
        <w:t>/</w:t>
      </w:r>
      <w:proofErr w:type="spellStart"/>
      <w:r w:rsidRPr="00304589">
        <w:rPr>
          <w:rFonts w:ascii="Consolas" w:hAnsi="Consolas"/>
        </w:rPr>
        <w:t>hebel</w:t>
      </w:r>
      <w:proofErr w:type="spellEnd"/>
      <w:r w:rsidRPr="00304589">
        <w:rPr>
          <w:rFonts w:ascii="Consolas" w:hAnsi="Consolas"/>
        </w:rPr>
        <w:t>/</w:t>
      </w:r>
      <w:proofErr w:type="spellStart"/>
      <w:r w:rsidRPr="00304589">
        <w:rPr>
          <w:rFonts w:ascii="Consolas" w:hAnsi="Consolas"/>
        </w:rPr>
        <w:t>scene.gltf</w:t>
      </w:r>
      <w:proofErr w:type="spellEnd"/>
      <w:r w:rsidR="004B24C2">
        <w:rPr>
          <w:rFonts w:ascii="Consolas" w:hAnsi="Consolas"/>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rPr>
        <w:fldChar w:fldCharType="end"/>
      </w:r>
      <w:r w:rsidRPr="00304589">
        <w:rPr>
          <w:rFonts w:ascii="Consolas" w:hAnsi="Consolas"/>
        </w:rPr>
        <w:t>"&gt;</w:t>
      </w:r>
    </w:p>
    <w:p w14:paraId="16A82BEA"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4CA95E50" w14:textId="0B83A2F4"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drohne</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mediamatiker</w:t>
      </w:r>
      <w:proofErr w:type="spellEnd"/>
      <w:r w:rsidRPr="00304589">
        <w:rPr>
          <w:rFonts w:ascii="Consolas" w:hAnsi="Consolas"/>
        </w:rPr>
        <w:t>/</w:t>
      </w:r>
      <w:proofErr w:type="spellStart"/>
      <w:r w:rsidRPr="00304589">
        <w:rPr>
          <w:rFonts w:ascii="Consolas" w:hAnsi="Consolas"/>
        </w:rPr>
        <w:t>dji_spark</w:t>
      </w:r>
      <w:proofErr w:type="spellEnd"/>
      <w:r w:rsidRPr="00304589">
        <w:rPr>
          <w:rFonts w:ascii="Consolas" w:hAnsi="Consolas"/>
        </w:rPr>
        <w:t>/</w:t>
      </w:r>
      <w:proofErr w:type="spellStart"/>
      <w:r w:rsidRPr="00304589">
        <w:rPr>
          <w:rFonts w:ascii="Consolas" w:hAnsi="Consolas"/>
        </w:rPr>
        <w:t>scene.gltf</w:t>
      </w:r>
      <w:proofErr w:type="spellEnd"/>
      <w:r w:rsidR="004B24C2">
        <w:rPr>
          <w:rFonts w:ascii="Consolas" w:hAnsi="Consolas"/>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rPr>
        <w:fldChar w:fldCharType="end"/>
      </w:r>
      <w:r w:rsidRPr="00304589">
        <w:rPr>
          <w:rFonts w:ascii="Consolas" w:hAnsi="Consolas"/>
        </w:rPr>
        <w:t>"&gt;</w:t>
      </w:r>
    </w:p>
    <w:p w14:paraId="189406A5"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01CFAAC8"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 xml:space="preserve">="plastic1"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kunststofftechnologe</w:t>
      </w:r>
      <w:proofErr w:type="spellEnd"/>
      <w:r w:rsidRPr="00304589">
        <w:rPr>
          <w:rFonts w:ascii="Consolas" w:hAnsi="Consolas"/>
        </w:rPr>
        <w:t>/plastic1/</w:t>
      </w:r>
      <w:proofErr w:type="spellStart"/>
      <w:r w:rsidRPr="00304589">
        <w:rPr>
          <w:rFonts w:ascii="Consolas" w:hAnsi="Consolas"/>
        </w:rPr>
        <w:t>plastic.glb</w:t>
      </w:r>
      <w:proofErr w:type="spellEnd"/>
      <w:r w:rsidRPr="00304589">
        <w:rPr>
          <w:rFonts w:ascii="Consolas" w:hAnsi="Consolas"/>
        </w:rPr>
        <w:t>"&gt;</w:t>
      </w:r>
    </w:p>
    <w:p w14:paraId="16D76F09"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61CB5E79"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drucker</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kunststofftechnologe</w:t>
      </w:r>
      <w:proofErr w:type="spellEnd"/>
      <w:r w:rsidRPr="00304589">
        <w:rPr>
          <w:rFonts w:ascii="Consolas" w:hAnsi="Consolas"/>
        </w:rPr>
        <w:t>/3d_drucker/</w:t>
      </w:r>
      <w:proofErr w:type="spellStart"/>
      <w:r w:rsidRPr="00304589">
        <w:rPr>
          <w:rFonts w:ascii="Consolas" w:hAnsi="Consolas"/>
        </w:rPr>
        <w:t>drucker.glb</w:t>
      </w:r>
      <w:proofErr w:type="spellEnd"/>
      <w:r w:rsidRPr="00304589">
        <w:rPr>
          <w:rFonts w:ascii="Consolas" w:hAnsi="Consolas"/>
        </w:rPr>
        <w:t>"&gt;</w:t>
      </w:r>
    </w:p>
    <w:p w14:paraId="51F42D42"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1F792CFF"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setup_inf</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informatiker</w:t>
      </w:r>
      <w:proofErr w:type="spellEnd"/>
      <w:r w:rsidRPr="00304589">
        <w:rPr>
          <w:rFonts w:ascii="Consolas" w:hAnsi="Consolas"/>
        </w:rPr>
        <w:t>/</w:t>
      </w:r>
      <w:proofErr w:type="spellStart"/>
      <w:r w:rsidRPr="00304589">
        <w:rPr>
          <w:rFonts w:ascii="Consolas" w:hAnsi="Consolas"/>
        </w:rPr>
        <w:t>setup_inf</w:t>
      </w:r>
      <w:proofErr w:type="spellEnd"/>
      <w:r w:rsidRPr="00304589">
        <w:rPr>
          <w:rFonts w:ascii="Consolas" w:hAnsi="Consolas"/>
        </w:rPr>
        <w:t>/</w:t>
      </w:r>
      <w:proofErr w:type="spellStart"/>
      <w:r w:rsidRPr="00304589">
        <w:rPr>
          <w:rFonts w:ascii="Consolas" w:hAnsi="Consolas"/>
        </w:rPr>
        <w:t>setup_inf.glb</w:t>
      </w:r>
      <w:proofErr w:type="spellEnd"/>
      <w:r w:rsidRPr="00304589">
        <w:rPr>
          <w:rFonts w:ascii="Consolas" w:hAnsi="Consolas"/>
        </w:rPr>
        <w:t>"&gt;</w:t>
      </w:r>
    </w:p>
    <w:p w14:paraId="06BFFB52"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0E19339C"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setup_media</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mediamatiker</w:t>
      </w:r>
      <w:proofErr w:type="spellEnd"/>
      <w:r w:rsidRPr="00304589">
        <w:rPr>
          <w:rFonts w:ascii="Consolas" w:hAnsi="Consolas"/>
        </w:rPr>
        <w:t>/</w:t>
      </w:r>
      <w:proofErr w:type="spellStart"/>
      <w:r w:rsidRPr="00304589">
        <w:rPr>
          <w:rFonts w:ascii="Consolas" w:hAnsi="Consolas"/>
        </w:rPr>
        <w:t>setup_media</w:t>
      </w:r>
      <w:proofErr w:type="spellEnd"/>
      <w:r w:rsidRPr="00304589">
        <w:rPr>
          <w:rFonts w:ascii="Consolas" w:hAnsi="Consolas"/>
        </w:rPr>
        <w:t>/</w:t>
      </w:r>
      <w:proofErr w:type="spellStart"/>
      <w:r w:rsidRPr="00304589">
        <w:rPr>
          <w:rFonts w:ascii="Consolas" w:hAnsi="Consolas"/>
        </w:rPr>
        <w:t>setup_media.glb</w:t>
      </w:r>
      <w:proofErr w:type="spellEnd"/>
      <w:r w:rsidRPr="00304589">
        <w:rPr>
          <w:rFonts w:ascii="Consolas" w:hAnsi="Consolas"/>
        </w:rPr>
        <w:t>"&gt;</w:t>
      </w:r>
    </w:p>
    <w:p w14:paraId="77DDB1B3"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0EF70B8E" w14:textId="77777777" w:rsidR="009A5CFC" w:rsidRPr="00304589" w:rsidRDefault="009A5CFC" w:rsidP="009A5CFC">
      <w:pPr>
        <w:rPr>
          <w:rFonts w:ascii="Consolas" w:hAnsi="Consolas"/>
        </w:rPr>
      </w:pPr>
      <w:r w:rsidRPr="00304589">
        <w:rPr>
          <w:rFonts w:ascii="Consolas" w:hAnsi="Consolas"/>
        </w:rPr>
        <w:lastRenderedPageBreak/>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setup_konstruktion</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konstrukteur</w:t>
      </w:r>
      <w:proofErr w:type="spellEnd"/>
      <w:r w:rsidRPr="00304589">
        <w:rPr>
          <w:rFonts w:ascii="Consolas" w:hAnsi="Consolas"/>
        </w:rPr>
        <w:t>/</w:t>
      </w:r>
      <w:proofErr w:type="spellStart"/>
      <w:r w:rsidRPr="00304589">
        <w:rPr>
          <w:rFonts w:ascii="Consolas" w:hAnsi="Consolas"/>
        </w:rPr>
        <w:t>setup_konstr</w:t>
      </w:r>
      <w:proofErr w:type="spellEnd"/>
      <w:r w:rsidRPr="00304589">
        <w:rPr>
          <w:rFonts w:ascii="Consolas" w:hAnsi="Consolas"/>
        </w:rPr>
        <w:t>/</w:t>
      </w:r>
      <w:proofErr w:type="spellStart"/>
      <w:r w:rsidRPr="00304589">
        <w:rPr>
          <w:rFonts w:ascii="Consolas" w:hAnsi="Consolas"/>
        </w:rPr>
        <w:t>setup_konstr.glb</w:t>
      </w:r>
      <w:proofErr w:type="spellEnd"/>
      <w:r w:rsidRPr="00304589">
        <w:rPr>
          <w:rFonts w:ascii="Consolas" w:hAnsi="Consolas"/>
        </w:rPr>
        <w:t>"&gt;</w:t>
      </w:r>
    </w:p>
    <w:p w14:paraId="3682ECE0"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57C6203F"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setup_kv</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kv</w:t>
      </w:r>
      <w:proofErr w:type="spellEnd"/>
      <w:r w:rsidRPr="00304589">
        <w:rPr>
          <w:rFonts w:ascii="Consolas" w:hAnsi="Consolas"/>
        </w:rPr>
        <w:t>/</w:t>
      </w:r>
      <w:proofErr w:type="spellStart"/>
      <w:r w:rsidRPr="00304589">
        <w:rPr>
          <w:rFonts w:ascii="Consolas" w:hAnsi="Consolas"/>
        </w:rPr>
        <w:t>setup_kv</w:t>
      </w:r>
      <w:proofErr w:type="spellEnd"/>
      <w:r w:rsidRPr="00304589">
        <w:rPr>
          <w:rFonts w:ascii="Consolas" w:hAnsi="Consolas"/>
        </w:rPr>
        <w:t>/</w:t>
      </w:r>
      <w:proofErr w:type="spellStart"/>
      <w:r w:rsidRPr="00304589">
        <w:rPr>
          <w:rFonts w:ascii="Consolas" w:hAnsi="Consolas"/>
        </w:rPr>
        <w:t>setup_kv.glb</w:t>
      </w:r>
      <w:proofErr w:type="spellEnd"/>
      <w:r w:rsidRPr="00304589">
        <w:rPr>
          <w:rFonts w:ascii="Consolas" w:hAnsi="Consolas"/>
        </w:rPr>
        <w:t>"&gt;</w:t>
      </w:r>
    </w:p>
    <w:p w14:paraId="66CFE6AD"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50D17A3A" w14:textId="1E027DD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steve</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start</w:t>
      </w:r>
      <w:proofErr w:type="spellEnd"/>
      <w:r w:rsidRPr="00304589">
        <w:rPr>
          <w:rFonts w:ascii="Consolas" w:hAnsi="Consolas"/>
        </w:rPr>
        <w:t>/</w:t>
      </w:r>
      <w:proofErr w:type="spellStart"/>
      <w:r w:rsidRPr="00304589">
        <w:rPr>
          <w:rFonts w:ascii="Consolas" w:hAnsi="Consolas"/>
        </w:rPr>
        <w:t>steve-gltf</w:t>
      </w:r>
      <w:proofErr w:type="spellEnd"/>
      <w:r w:rsidR="004B24C2">
        <w:rPr>
          <w:rFonts w:ascii="Consolas" w:hAnsi="Consolas"/>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rPr>
        <w:fldChar w:fldCharType="end"/>
      </w:r>
      <w:r w:rsidRPr="00304589">
        <w:rPr>
          <w:rFonts w:ascii="Consolas" w:hAnsi="Consolas"/>
        </w:rPr>
        <w:t>/</w:t>
      </w:r>
      <w:proofErr w:type="spellStart"/>
      <w:r w:rsidRPr="00304589">
        <w:rPr>
          <w:rFonts w:ascii="Consolas" w:hAnsi="Consolas"/>
        </w:rPr>
        <w:t>scene.gltf</w:t>
      </w:r>
      <w:proofErr w:type="spellEnd"/>
      <w:r w:rsidRPr="00304589">
        <w:rPr>
          <w:rFonts w:ascii="Consolas" w:hAnsi="Consolas"/>
        </w:rPr>
        <w:t>"&gt;</w:t>
      </w:r>
    </w:p>
    <w:p w14:paraId="0F4AD4D2"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44D33649" w14:textId="2E0662D5"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workbench</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polymechaniker</w:t>
      </w:r>
      <w:proofErr w:type="spellEnd"/>
      <w:r w:rsidRPr="00304589">
        <w:rPr>
          <w:rFonts w:ascii="Consolas" w:hAnsi="Consolas"/>
        </w:rPr>
        <w:t>/</w:t>
      </w:r>
      <w:proofErr w:type="spellStart"/>
      <w:r w:rsidRPr="00304589">
        <w:rPr>
          <w:rFonts w:ascii="Consolas" w:hAnsi="Consolas"/>
        </w:rPr>
        <w:t>workbench</w:t>
      </w:r>
      <w:proofErr w:type="spellEnd"/>
      <w:r w:rsidRPr="00304589">
        <w:rPr>
          <w:rFonts w:ascii="Consolas" w:hAnsi="Consolas"/>
        </w:rPr>
        <w:t>/</w:t>
      </w:r>
      <w:proofErr w:type="spellStart"/>
      <w:r w:rsidRPr="00304589">
        <w:rPr>
          <w:rFonts w:ascii="Consolas" w:hAnsi="Consolas"/>
        </w:rPr>
        <w:t>scene.gltf</w:t>
      </w:r>
      <w:proofErr w:type="spellEnd"/>
      <w:r w:rsidR="004B24C2">
        <w:rPr>
          <w:rFonts w:ascii="Consolas" w:hAnsi="Consolas"/>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rPr>
        <w:fldChar w:fldCharType="end"/>
      </w:r>
      <w:r w:rsidRPr="00304589">
        <w:rPr>
          <w:rFonts w:ascii="Consolas" w:hAnsi="Consolas"/>
        </w:rPr>
        <w:t>"&gt;</w:t>
      </w:r>
    </w:p>
    <w:p w14:paraId="75D6589F" w14:textId="7777777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-item&gt;</w:t>
      </w:r>
    </w:p>
    <w:p w14:paraId="3B12BE41" w14:textId="076FB497" w:rsidR="009A5CFC" w:rsidRPr="00304589" w:rsidRDefault="009A5CFC" w:rsidP="009A5CFC">
      <w:pPr>
        <w:rPr>
          <w:rFonts w:ascii="Consolas" w:hAnsi="Consolas"/>
        </w:rPr>
      </w:pPr>
      <w:r w:rsidRPr="00304589">
        <w:rPr>
          <w:rFonts w:ascii="Consolas" w:hAnsi="Consolas"/>
        </w:rPr>
        <w:t xml:space="preserve">            &lt;a-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notizbuch</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kv</w:t>
      </w:r>
      <w:proofErr w:type="spellEnd"/>
      <w:r w:rsidRPr="00304589">
        <w:rPr>
          <w:rFonts w:ascii="Consolas" w:hAnsi="Consolas"/>
        </w:rPr>
        <w:t>/</w:t>
      </w:r>
      <w:proofErr w:type="spellStart"/>
      <w:r w:rsidRPr="00304589">
        <w:rPr>
          <w:rFonts w:ascii="Consolas" w:hAnsi="Consolas"/>
        </w:rPr>
        <w:t>notizbuch</w:t>
      </w:r>
      <w:proofErr w:type="spellEnd"/>
      <w:r w:rsidRPr="00304589">
        <w:rPr>
          <w:rFonts w:ascii="Consolas" w:hAnsi="Consolas"/>
        </w:rPr>
        <w:t>/</w:t>
      </w:r>
      <w:proofErr w:type="spellStart"/>
      <w:r w:rsidRPr="00304589">
        <w:rPr>
          <w:rFonts w:ascii="Consolas" w:hAnsi="Consolas"/>
        </w:rPr>
        <w:t>scene.gltf</w:t>
      </w:r>
      <w:proofErr w:type="spellEnd"/>
      <w:r w:rsidR="004B24C2">
        <w:rPr>
          <w:rFonts w:ascii="Consolas" w:hAnsi="Consolas"/>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rPr>
        <w:fldChar w:fldCharType="end"/>
      </w:r>
      <w:r w:rsidRPr="00304589">
        <w:rPr>
          <w:rFonts w:ascii="Consolas" w:hAnsi="Consolas"/>
        </w:rPr>
        <w:t>"&gt;</w:t>
      </w:r>
    </w:p>
    <w:p w14:paraId="59198C11" w14:textId="77777777"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asset</w:t>
      </w:r>
      <w:proofErr w:type="spellEnd"/>
      <w:r w:rsidRPr="00304589">
        <w:rPr>
          <w:rFonts w:ascii="Consolas" w:hAnsi="Consolas"/>
          <w:lang w:val="fr-CH"/>
        </w:rPr>
        <w:t>-item&gt;</w:t>
      </w:r>
    </w:p>
    <w:p w14:paraId="441F5AD1" w14:textId="6371B2CD"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-item id="</w:t>
      </w:r>
      <w:proofErr w:type="spellStart"/>
      <w:r w:rsidRPr="00304589">
        <w:rPr>
          <w:rFonts w:ascii="Consolas" w:hAnsi="Consolas"/>
          <w:lang w:val="fr-CH"/>
        </w:rPr>
        <w:t>gamerpc</w:t>
      </w:r>
      <w:proofErr w:type="spellEnd"/>
      <w:r w:rsidRPr="00304589">
        <w:rPr>
          <w:rFonts w:ascii="Consolas" w:hAnsi="Consolas"/>
          <w:lang w:val="fr-CH"/>
        </w:rPr>
        <w:t xml:space="preserve">" </w:t>
      </w:r>
      <w:proofErr w:type="spellStart"/>
      <w:r w:rsidRPr="00304589">
        <w:rPr>
          <w:rFonts w:ascii="Consolas" w:hAnsi="Consolas"/>
          <w:lang w:val="fr-CH"/>
        </w:rPr>
        <w:t>src</w:t>
      </w:r>
      <w:proofErr w:type="spellEnd"/>
      <w:r w:rsidRPr="00304589">
        <w:rPr>
          <w:rFonts w:ascii="Consolas" w:hAnsi="Consolas"/>
          <w:lang w:val="fr-CH"/>
        </w:rPr>
        <w:t>="</w:t>
      </w:r>
      <w:proofErr w:type="spellStart"/>
      <w:r w:rsidRPr="00304589">
        <w:rPr>
          <w:rFonts w:ascii="Consolas" w:hAnsi="Consolas"/>
          <w:lang w:val="fr-CH"/>
        </w:rPr>
        <w:t>models</w:t>
      </w:r>
      <w:proofErr w:type="spellEnd"/>
      <w:r w:rsidRPr="00304589">
        <w:rPr>
          <w:rFonts w:ascii="Consolas" w:hAnsi="Consolas"/>
          <w:lang w:val="fr-CH"/>
        </w:rPr>
        <w:t>/</w:t>
      </w:r>
      <w:proofErr w:type="spellStart"/>
      <w:r w:rsidRPr="00304589">
        <w:rPr>
          <w:rFonts w:ascii="Consolas" w:hAnsi="Consolas"/>
          <w:lang w:val="fr-CH"/>
        </w:rPr>
        <w:t>informatiker</w:t>
      </w:r>
      <w:proofErr w:type="spellEnd"/>
      <w:r w:rsidRPr="00304589">
        <w:rPr>
          <w:rFonts w:ascii="Consolas" w:hAnsi="Consolas"/>
          <w:lang w:val="fr-CH"/>
        </w:rPr>
        <w:t>/</w:t>
      </w:r>
      <w:proofErr w:type="spellStart"/>
      <w:r w:rsidRPr="00304589">
        <w:rPr>
          <w:rFonts w:ascii="Consolas" w:hAnsi="Consolas"/>
          <w:lang w:val="fr-CH"/>
        </w:rPr>
        <w:t>gamerpc</w:t>
      </w:r>
      <w:proofErr w:type="spellEnd"/>
      <w:r w:rsidRPr="00304589">
        <w:rPr>
          <w:rFonts w:ascii="Consolas" w:hAnsi="Consolas"/>
          <w:lang w:val="fr-CH"/>
        </w:rPr>
        <w:t>/</w:t>
      </w:r>
      <w:proofErr w:type="spellStart"/>
      <w:r w:rsidRPr="00304589">
        <w:rPr>
          <w:rFonts w:ascii="Consolas" w:hAnsi="Consolas"/>
          <w:lang w:val="fr-CH"/>
        </w:rPr>
        <w:t>scene.gltf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"&gt;</w:t>
      </w:r>
    </w:p>
    <w:p w14:paraId="01EBDA52"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-item&gt;</w:t>
      </w:r>
    </w:p>
    <w:p w14:paraId="50233FD3" w14:textId="75ACB7C5"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worker</w:t>
      </w:r>
      <w:proofErr w:type="spellEnd"/>
      <w:r w:rsidRPr="00304589">
        <w:rPr>
          <w:rFonts w:ascii="Consolas" w:hAnsi="Consolas"/>
        </w:rPr>
        <w:t xml:space="preserve">"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automatiker</w:t>
      </w:r>
      <w:proofErr w:type="spellEnd"/>
      <w:r w:rsidRPr="00304589">
        <w:rPr>
          <w:rFonts w:ascii="Consolas" w:hAnsi="Consolas"/>
        </w:rPr>
        <w:t>/</w:t>
      </w:r>
      <w:proofErr w:type="spellStart"/>
      <w:r w:rsidRPr="00304589">
        <w:rPr>
          <w:rFonts w:ascii="Consolas" w:hAnsi="Consolas"/>
        </w:rPr>
        <w:t>worker</w:t>
      </w:r>
      <w:proofErr w:type="spellEnd"/>
      <w:r w:rsidRPr="00304589">
        <w:rPr>
          <w:rFonts w:ascii="Consolas" w:hAnsi="Consolas"/>
        </w:rPr>
        <w:t>/</w:t>
      </w:r>
      <w:proofErr w:type="spellStart"/>
      <w:r w:rsidRPr="00304589">
        <w:rPr>
          <w:rFonts w:ascii="Consolas" w:hAnsi="Consolas"/>
        </w:rPr>
        <w:t>scene.gltf</w:t>
      </w:r>
      <w:proofErr w:type="spellEnd"/>
      <w:r w:rsidR="004B24C2">
        <w:rPr>
          <w:rFonts w:ascii="Consolas" w:hAnsi="Consolas"/>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rPr>
        <w:fldChar w:fldCharType="end"/>
      </w:r>
      <w:r w:rsidRPr="00304589">
        <w:rPr>
          <w:rFonts w:ascii="Consolas" w:hAnsi="Consolas"/>
        </w:rPr>
        <w:t>"&gt;</w:t>
      </w:r>
    </w:p>
    <w:p w14:paraId="735458CB" w14:textId="77777777"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asset</w:t>
      </w:r>
      <w:proofErr w:type="spellEnd"/>
      <w:r w:rsidRPr="00304589">
        <w:rPr>
          <w:rFonts w:ascii="Consolas" w:hAnsi="Consolas"/>
          <w:lang w:val="fr-CH"/>
        </w:rPr>
        <w:t>-item&gt;</w:t>
      </w:r>
    </w:p>
    <w:p w14:paraId="05DF5E1C" w14:textId="4E739405"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 xml:space="preserve">-item id="pc" </w:t>
      </w:r>
      <w:proofErr w:type="spellStart"/>
      <w:r w:rsidRPr="00304589">
        <w:rPr>
          <w:rFonts w:ascii="Consolas" w:hAnsi="Consolas"/>
          <w:lang w:val="fr-CH"/>
        </w:rPr>
        <w:t>src</w:t>
      </w:r>
      <w:proofErr w:type="spellEnd"/>
      <w:r w:rsidRPr="00304589">
        <w:rPr>
          <w:rFonts w:ascii="Consolas" w:hAnsi="Consolas"/>
          <w:lang w:val="fr-CH"/>
        </w:rPr>
        <w:t>="</w:t>
      </w:r>
      <w:proofErr w:type="spellStart"/>
      <w:r w:rsidRPr="00304589">
        <w:rPr>
          <w:rFonts w:ascii="Consolas" w:hAnsi="Consolas"/>
          <w:lang w:val="fr-CH"/>
        </w:rPr>
        <w:t>models</w:t>
      </w:r>
      <w:proofErr w:type="spellEnd"/>
      <w:r w:rsidRPr="00304589">
        <w:rPr>
          <w:rFonts w:ascii="Consolas" w:hAnsi="Consolas"/>
          <w:lang w:val="fr-CH"/>
        </w:rPr>
        <w:t>/</w:t>
      </w:r>
      <w:proofErr w:type="spellStart"/>
      <w:r w:rsidRPr="00304589">
        <w:rPr>
          <w:rFonts w:ascii="Consolas" w:hAnsi="Consolas"/>
          <w:lang w:val="fr-CH"/>
        </w:rPr>
        <w:t>konstrukteur</w:t>
      </w:r>
      <w:proofErr w:type="spellEnd"/>
      <w:r w:rsidRPr="00304589">
        <w:rPr>
          <w:rFonts w:ascii="Consolas" w:hAnsi="Consolas"/>
          <w:lang w:val="fr-CH"/>
        </w:rPr>
        <w:t>/pc/</w:t>
      </w:r>
      <w:proofErr w:type="spellStart"/>
      <w:r w:rsidRPr="00304589">
        <w:rPr>
          <w:rFonts w:ascii="Consolas" w:hAnsi="Consolas"/>
          <w:lang w:val="fr-CH"/>
        </w:rPr>
        <w:t>scene.gltf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"&gt;</w:t>
      </w:r>
    </w:p>
    <w:p w14:paraId="6529FD1C"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asset</w:t>
      </w:r>
      <w:proofErr w:type="spellEnd"/>
      <w:r w:rsidRPr="00304589">
        <w:rPr>
          <w:rFonts w:ascii="Consolas" w:hAnsi="Consolas"/>
          <w:lang w:val="fr-CH"/>
        </w:rPr>
        <w:t>-item&gt;</w:t>
      </w:r>
    </w:p>
    <w:p w14:paraId="16E00A12" w14:textId="3A790FF3"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w:t>
      </w:r>
      <w:proofErr w:type="spellStart"/>
      <w:r w:rsidRPr="00304589">
        <w:rPr>
          <w:rFonts w:ascii="Consolas" w:hAnsi="Consolas"/>
        </w:rPr>
        <w:t>asset</w:t>
      </w:r>
      <w:proofErr w:type="spellEnd"/>
      <w:r w:rsidRPr="00304589">
        <w:rPr>
          <w:rFonts w:ascii="Consolas" w:hAnsi="Consolas"/>
        </w:rPr>
        <w:t xml:space="preserve">-item </w:t>
      </w:r>
      <w:proofErr w:type="spellStart"/>
      <w:r w:rsidRPr="00304589">
        <w:rPr>
          <w:rFonts w:ascii="Consolas" w:hAnsi="Consolas"/>
        </w:rPr>
        <w:t>id</w:t>
      </w:r>
      <w:proofErr w:type="spellEnd"/>
      <w:r w:rsidRPr="00304589">
        <w:rPr>
          <w:rFonts w:ascii="Consolas" w:hAnsi="Consolas"/>
        </w:rPr>
        <w:t xml:space="preserve">="plan" </w:t>
      </w:r>
      <w:proofErr w:type="spellStart"/>
      <w:r w:rsidRPr="00304589">
        <w:rPr>
          <w:rFonts w:ascii="Consolas" w:hAnsi="Consolas"/>
        </w:rPr>
        <w:t>src</w:t>
      </w:r>
      <w:proofErr w:type="spellEnd"/>
      <w:r w:rsidRPr="00304589">
        <w:rPr>
          <w:rFonts w:ascii="Consolas" w:hAnsi="Consolas"/>
        </w:rPr>
        <w:t>="</w:t>
      </w:r>
      <w:proofErr w:type="spellStart"/>
      <w:r w:rsidRPr="00304589">
        <w:rPr>
          <w:rFonts w:ascii="Consolas" w:hAnsi="Consolas"/>
        </w:rPr>
        <w:t>models</w:t>
      </w:r>
      <w:proofErr w:type="spellEnd"/>
      <w:r w:rsidRPr="00304589">
        <w:rPr>
          <w:rFonts w:ascii="Consolas" w:hAnsi="Consolas"/>
        </w:rPr>
        <w:t>/</w:t>
      </w:r>
      <w:proofErr w:type="spellStart"/>
      <w:r w:rsidRPr="00304589">
        <w:rPr>
          <w:rFonts w:ascii="Consolas" w:hAnsi="Consolas"/>
        </w:rPr>
        <w:t>konstrukteur</w:t>
      </w:r>
      <w:proofErr w:type="spellEnd"/>
      <w:r w:rsidRPr="00304589">
        <w:rPr>
          <w:rFonts w:ascii="Consolas" w:hAnsi="Consolas"/>
        </w:rPr>
        <w:t>/plan/</w:t>
      </w:r>
      <w:proofErr w:type="spellStart"/>
      <w:r w:rsidRPr="00304589">
        <w:rPr>
          <w:rFonts w:ascii="Consolas" w:hAnsi="Consolas"/>
        </w:rPr>
        <w:t>scene.gltf</w:t>
      </w:r>
      <w:proofErr w:type="spellEnd"/>
      <w:r w:rsidR="004B24C2">
        <w:rPr>
          <w:rFonts w:ascii="Consolas" w:hAnsi="Consolas"/>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rPr>
        <w:fldChar w:fldCharType="end"/>
      </w:r>
      <w:r w:rsidRPr="00304589">
        <w:rPr>
          <w:rFonts w:ascii="Consolas" w:hAnsi="Consolas"/>
        </w:rPr>
        <w:t>"&gt;</w:t>
      </w:r>
    </w:p>
    <w:p w14:paraId="2BEF016C" w14:textId="77777777"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asset</w:t>
      </w:r>
      <w:proofErr w:type="spellEnd"/>
      <w:r w:rsidRPr="00304589">
        <w:rPr>
          <w:rFonts w:ascii="Consolas" w:hAnsi="Consolas"/>
          <w:lang w:val="fr-CH"/>
        </w:rPr>
        <w:t>-item&gt;</w:t>
      </w:r>
    </w:p>
    <w:p w14:paraId="0B165E82"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spellStart"/>
      <w:proofErr w:type="gramStart"/>
      <w:r w:rsidRPr="00304589">
        <w:rPr>
          <w:rFonts w:ascii="Consolas" w:hAnsi="Consolas"/>
          <w:lang w:val="fr-CH"/>
        </w:rPr>
        <w:t>img</w:t>
      </w:r>
      <w:proofErr w:type="spellEnd"/>
      <w:proofErr w:type="gramEnd"/>
      <w:r w:rsidRPr="00304589">
        <w:rPr>
          <w:rFonts w:ascii="Consolas" w:hAnsi="Consolas"/>
          <w:lang w:val="fr-CH"/>
        </w:rPr>
        <w:t xml:space="preserve"> id="</w:t>
      </w:r>
      <w:proofErr w:type="spellStart"/>
      <w:r w:rsidRPr="00304589">
        <w:rPr>
          <w:rFonts w:ascii="Consolas" w:hAnsi="Consolas"/>
          <w:lang w:val="fr-CH"/>
        </w:rPr>
        <w:t>adm</w:t>
      </w:r>
      <w:proofErr w:type="spellEnd"/>
      <w:r w:rsidRPr="00304589">
        <w:rPr>
          <w:rFonts w:ascii="Consolas" w:hAnsi="Consolas"/>
          <w:lang w:val="fr-CH"/>
        </w:rPr>
        <w:t xml:space="preserve">" </w:t>
      </w:r>
      <w:proofErr w:type="spellStart"/>
      <w:r w:rsidRPr="00304589">
        <w:rPr>
          <w:rFonts w:ascii="Consolas" w:hAnsi="Consolas"/>
          <w:lang w:val="fr-CH"/>
        </w:rPr>
        <w:t>src</w:t>
      </w:r>
      <w:proofErr w:type="spellEnd"/>
      <w:r w:rsidRPr="00304589">
        <w:rPr>
          <w:rFonts w:ascii="Consolas" w:hAnsi="Consolas"/>
          <w:lang w:val="fr-CH"/>
        </w:rPr>
        <w:t>="</w:t>
      </w:r>
      <w:proofErr w:type="spellStart"/>
      <w:r w:rsidRPr="00304589">
        <w:rPr>
          <w:rFonts w:ascii="Consolas" w:hAnsi="Consolas"/>
          <w:lang w:val="fr-CH"/>
        </w:rPr>
        <w:t>img</w:t>
      </w:r>
      <w:proofErr w:type="spellEnd"/>
      <w:r w:rsidRPr="00304589">
        <w:rPr>
          <w:rFonts w:ascii="Consolas" w:hAnsi="Consolas"/>
          <w:lang w:val="fr-CH"/>
        </w:rPr>
        <w:t>/adm.PNG"&gt;</w:t>
      </w:r>
    </w:p>
    <w:p w14:paraId="743465A2"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w:t>
      </w:r>
      <w:proofErr w:type="spellStart"/>
      <w:r w:rsidRPr="00304589">
        <w:rPr>
          <w:rFonts w:ascii="Consolas" w:hAnsi="Consolas"/>
        </w:rPr>
        <w:t>assets</w:t>
      </w:r>
      <w:proofErr w:type="spellEnd"/>
      <w:r w:rsidRPr="00304589">
        <w:rPr>
          <w:rFonts w:ascii="Consolas" w:hAnsi="Consolas"/>
        </w:rPr>
        <w:t>&gt;</w:t>
      </w:r>
    </w:p>
    <w:p w14:paraId="192BF1D6" w14:textId="77777777" w:rsidR="009A5CFC" w:rsidRPr="00304589" w:rsidRDefault="009A5CFC" w:rsidP="009A5CFC">
      <w:pPr>
        <w:rPr>
          <w:rFonts w:ascii="Consolas" w:hAnsi="Consolas"/>
        </w:rPr>
      </w:pPr>
    </w:p>
    <w:p w14:paraId="45E96D7E" w14:textId="77777777" w:rsidR="009A5CFC" w:rsidRPr="00304589" w:rsidRDefault="009A5CFC" w:rsidP="009A5CFC">
      <w:pPr>
        <w:rPr>
          <w:rFonts w:ascii="Consolas" w:hAnsi="Consolas"/>
        </w:rPr>
      </w:pPr>
    </w:p>
    <w:p w14:paraId="271A50F1" w14:textId="77777777" w:rsidR="009A5CFC" w:rsidRPr="00304589" w:rsidRDefault="009A5CFC" w:rsidP="009A5CFC">
      <w:pPr>
        <w:rPr>
          <w:rFonts w:ascii="Consolas" w:hAnsi="Consolas"/>
        </w:rPr>
      </w:pPr>
      <w:r w:rsidRPr="00304589">
        <w:rPr>
          <w:rFonts w:ascii="Consolas" w:hAnsi="Consolas"/>
        </w:rPr>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pattern-admin.patt</w:t>
      </w:r>
      <w:proofErr w:type="spellEnd"/>
      <w:r w:rsidRPr="00304589">
        <w:rPr>
          <w:rFonts w:ascii="Consolas" w:hAnsi="Consolas"/>
        </w:rPr>
        <w:t>"&gt;</w:t>
      </w:r>
    </w:p>
    <w:p w14:paraId="37A0030B" w14:textId="77777777" w:rsidR="009A5CFC" w:rsidRPr="00304589" w:rsidRDefault="009A5CFC" w:rsidP="009A5CFC">
      <w:pPr>
        <w:rPr>
          <w:rFonts w:ascii="Consolas" w:hAnsi="Consolas"/>
        </w:rPr>
      </w:pPr>
    </w:p>
    <w:p w14:paraId="10A1A081" w14:textId="3AC5D6D7"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 xml:space="preserve">-model="#dance" animation-mixer="clip: mixamo.com; loop:2; </w:t>
      </w:r>
      <w:proofErr w:type="spellStart"/>
      <w:r w:rsidRPr="00304589">
        <w:rPr>
          <w:rFonts w:ascii="Consolas" w:hAnsi="Consolas"/>
          <w:lang w:val="fr-CH"/>
        </w:rPr>
        <w:t>timeScale</w:t>
      </w:r>
      <w:proofErr w:type="spellEnd"/>
      <w:r w:rsidRPr="00304589">
        <w:rPr>
          <w:rFonts w:ascii="Consolas" w:hAnsi="Consolas"/>
          <w:lang w:val="fr-CH"/>
        </w:rPr>
        <w:t xml:space="preserve">: 1;" </w:t>
      </w:r>
      <w:proofErr w:type="spellStart"/>
      <w:r w:rsidRPr="00304589">
        <w:rPr>
          <w:rFonts w:ascii="Consolas" w:hAnsi="Consolas"/>
          <w:lang w:val="fr-CH"/>
        </w:rPr>
        <w:t>scale</w:t>
      </w:r>
      <w:proofErr w:type="spellEnd"/>
      <w:r w:rsidRPr="00304589">
        <w:rPr>
          <w:rFonts w:ascii="Consolas" w:hAnsi="Consolas"/>
          <w:lang w:val="fr-CH"/>
        </w:rPr>
        <w:t>="0.5 0.5 0.5"</w:t>
      </w:r>
    </w:p>
    <w:p w14:paraId="239730BC"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gramStart"/>
      <w:r w:rsidRPr="00304589">
        <w:rPr>
          <w:rFonts w:ascii="Consolas" w:hAnsi="Consolas"/>
          <w:lang w:val="fr-CH"/>
        </w:rPr>
        <w:t>rotation</w:t>
      </w:r>
      <w:proofErr w:type="gramEnd"/>
      <w:r w:rsidRPr="00304589">
        <w:rPr>
          <w:rFonts w:ascii="Consolas" w:hAnsi="Consolas"/>
          <w:lang w:val="fr-CH"/>
        </w:rPr>
        <w:t>="-90 0 0" position="0 0 0" position="0 0 0"&gt;&lt;/a-</w:t>
      </w:r>
      <w:proofErr w:type="spellStart"/>
      <w:r w:rsidRPr="00304589">
        <w:rPr>
          <w:rFonts w:ascii="Consolas" w:hAnsi="Consolas"/>
          <w:lang w:val="fr-CH"/>
        </w:rPr>
        <w:t>entity</w:t>
      </w:r>
      <w:proofErr w:type="spellEnd"/>
      <w:r w:rsidRPr="00304589">
        <w:rPr>
          <w:rFonts w:ascii="Consolas" w:hAnsi="Consolas"/>
          <w:lang w:val="fr-CH"/>
        </w:rPr>
        <w:t>&gt;</w:t>
      </w:r>
    </w:p>
    <w:p w14:paraId="7A3554CA" w14:textId="2BD40E57" w:rsidR="009A5CFC" w:rsidRPr="00304589" w:rsidRDefault="009A5CFC" w:rsidP="009A5CFC">
      <w:pPr>
        <w:rPr>
          <w:rFonts w:ascii="Consolas" w:hAnsi="Consolas"/>
          <w:lang w:val="fr-CH"/>
        </w:rPr>
      </w:pPr>
      <w:r w:rsidRPr="00304589">
        <w:rPr>
          <w:rFonts w:ascii="Consolas" w:hAnsi="Consolas"/>
          <w:lang w:val="fr-CH"/>
        </w:rPr>
        <w:lastRenderedPageBreak/>
        <w:t xml:space="preserve">           &lt;</w:t>
      </w:r>
      <w:proofErr w:type="gramStart"/>
      <w:r w:rsidRPr="00304589">
        <w:rPr>
          <w:rFonts w:ascii="Consolas" w:hAnsi="Consolas"/>
          <w:lang w:val="fr-CH"/>
        </w:rPr>
        <w:t>a</w:t>
      </w:r>
      <w:proofErr w:type="gramEnd"/>
      <w:r w:rsidRPr="00304589">
        <w:rPr>
          <w:rFonts w:ascii="Consolas" w:hAnsi="Consolas"/>
          <w:lang w:val="fr-CH"/>
        </w:rPr>
        <w:t>-</w:t>
      </w:r>
      <w:proofErr w:type="spellStart"/>
      <w:r w:rsidRPr="00304589">
        <w:rPr>
          <w:rFonts w:ascii="Consolas" w:hAnsi="Consolas"/>
          <w:lang w:val="fr-CH"/>
        </w:rPr>
        <w:t>text</w:t>
      </w:r>
      <w:proofErr w:type="spellEnd"/>
      <w:r w:rsidRPr="00304589">
        <w:rPr>
          <w:rFonts w:ascii="Consolas" w:hAnsi="Consolas"/>
          <w:lang w:val="fr-CH"/>
        </w:rPr>
        <w:t xml:space="preserve"> id="</w:t>
      </w:r>
      <w:proofErr w:type="spellStart"/>
      <w:r w:rsidRPr="00304589">
        <w:rPr>
          <w:rFonts w:ascii="Consolas" w:hAnsi="Consolas"/>
          <w:lang w:val="fr-CH"/>
        </w:rPr>
        <w:t>text</w:t>
      </w:r>
      <w:proofErr w:type="spellEnd"/>
      <w:r w:rsidRPr="00304589">
        <w:rPr>
          <w:rFonts w:ascii="Consolas" w:hAnsi="Consolas"/>
          <w:lang w:val="fr-CH"/>
        </w:rPr>
        <w:t>" value="</w:t>
      </w:r>
      <w:proofErr w:type="spellStart"/>
      <w:r w:rsidRPr="00304589">
        <w:rPr>
          <w:rFonts w:ascii="Consolas" w:hAnsi="Consolas"/>
          <w:lang w:val="fr-CH"/>
        </w:rPr>
        <w:t>Wibilea</w:t>
      </w:r>
      <w:proofErr w:type="spellEnd"/>
      <w:r w:rsidRPr="00304589">
        <w:rPr>
          <w:rFonts w:ascii="Consolas" w:hAnsi="Consolas"/>
          <w:lang w:val="fr-CH"/>
        </w:rPr>
        <w:t xml:space="preserve"> </w:t>
      </w:r>
    </w:p>
    <w:p w14:paraId="6B02C7EF" w14:textId="58A6EACC" w:rsidR="009A5CFC" w:rsidRPr="00304589" w:rsidRDefault="009A5CFC" w:rsidP="009A5CFC">
      <w:pPr>
        <w:rPr>
          <w:rFonts w:ascii="Consolas" w:hAnsi="Consolas"/>
          <w:lang w:val="fr-CH"/>
        </w:rPr>
      </w:pPr>
      <w:r w:rsidRPr="00304589">
        <w:rPr>
          <w:rFonts w:ascii="Consolas" w:hAnsi="Consolas"/>
          <w:lang w:val="fr-CH"/>
        </w:rPr>
        <w:t xml:space="preserve">                               </w:t>
      </w:r>
      <w:proofErr w:type="spellStart"/>
      <w:r w:rsidRPr="00304589">
        <w:rPr>
          <w:rFonts w:ascii="Consolas" w:hAnsi="Consolas"/>
          <w:lang w:val="fr-CH"/>
        </w:rPr>
        <w:t>Informatiker</w:t>
      </w:r>
      <w:proofErr w:type="spellEnd"/>
      <w:r w:rsidR="004B24C2">
        <w:rPr>
          <w:rFonts w:ascii="Consolas" w:hAnsi="Consolas"/>
          <w:lang w:val="fr-CH"/>
        </w:rPr>
        <w:fldChar w:fldCharType="begin"/>
      </w:r>
      <w:r w:rsidR="004B24C2">
        <w:instrText xml:space="preserve"> XE "</w:instrText>
      </w:r>
      <w:r w:rsidR="004B24C2" w:rsidRPr="007B0AE6">
        <w:rPr>
          <w:sz w:val="20"/>
          <w:szCs w:val="20"/>
        </w:rPr>
        <w:instrText>Informatiker</w:instrText>
      </w:r>
      <w:r w:rsidR="004B24C2">
        <w:instrText xml:space="preserve">" </w:instrText>
      </w:r>
      <w:r w:rsidR="004B24C2">
        <w:rPr>
          <w:rFonts w:ascii="Consolas" w:hAnsi="Consolas"/>
          <w:lang w:val="fr-CH"/>
        </w:rPr>
        <w:fldChar w:fldCharType="end"/>
      </w:r>
      <w:r w:rsidRPr="00304589">
        <w:rPr>
          <w:rFonts w:ascii="Consolas" w:hAnsi="Consolas"/>
          <w:lang w:val="fr-CH"/>
        </w:rPr>
        <w:t xml:space="preserve"> </w:t>
      </w:r>
    </w:p>
    <w:p w14:paraId="64BD1415"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r w:rsidRPr="00304589">
        <w:rPr>
          <w:rFonts w:ascii="Consolas" w:hAnsi="Consolas"/>
          <w:lang w:val="fr-CH"/>
        </w:rPr>
        <w:t>Basislehrjahr</w:t>
      </w:r>
      <w:proofErr w:type="spellEnd"/>
      <w:r w:rsidRPr="00304589">
        <w:rPr>
          <w:rFonts w:ascii="Consolas" w:hAnsi="Consolas"/>
          <w:lang w:val="fr-CH"/>
        </w:rPr>
        <w:t xml:space="preserve">" position="0 0 0" </w:t>
      </w:r>
      <w:proofErr w:type="spellStart"/>
      <w:r w:rsidRPr="00304589">
        <w:rPr>
          <w:rFonts w:ascii="Consolas" w:hAnsi="Consolas"/>
          <w:lang w:val="fr-CH"/>
        </w:rPr>
        <w:t>color</w:t>
      </w:r>
      <w:proofErr w:type="spellEnd"/>
      <w:r w:rsidRPr="00304589">
        <w:rPr>
          <w:rFonts w:ascii="Consolas" w:hAnsi="Consolas"/>
          <w:lang w:val="fr-CH"/>
        </w:rPr>
        <w:t>="</w:t>
      </w:r>
      <w:proofErr w:type="spellStart"/>
      <w:r w:rsidRPr="00304589">
        <w:rPr>
          <w:rFonts w:ascii="Consolas" w:hAnsi="Consolas"/>
          <w:lang w:val="fr-CH"/>
        </w:rPr>
        <w:t>blue</w:t>
      </w:r>
      <w:proofErr w:type="spellEnd"/>
      <w:r w:rsidRPr="00304589">
        <w:rPr>
          <w:rFonts w:ascii="Consolas" w:hAnsi="Consolas"/>
          <w:lang w:val="fr-CH"/>
        </w:rPr>
        <w:t>" background-</w:t>
      </w:r>
      <w:proofErr w:type="spellStart"/>
      <w:r w:rsidRPr="00304589">
        <w:rPr>
          <w:rFonts w:ascii="Consolas" w:hAnsi="Consolas"/>
          <w:lang w:val="fr-CH"/>
        </w:rPr>
        <w:t>color</w:t>
      </w:r>
      <w:proofErr w:type="spellEnd"/>
      <w:r w:rsidRPr="00304589">
        <w:rPr>
          <w:rFonts w:ascii="Consolas" w:hAnsi="Consolas"/>
          <w:lang w:val="fr-CH"/>
        </w:rPr>
        <w:t>="</w:t>
      </w:r>
      <w:proofErr w:type="spellStart"/>
      <w:r w:rsidRPr="00304589">
        <w:rPr>
          <w:rFonts w:ascii="Consolas" w:hAnsi="Consolas"/>
          <w:lang w:val="fr-CH"/>
        </w:rPr>
        <w:t>red</w:t>
      </w:r>
      <w:proofErr w:type="spellEnd"/>
      <w:r w:rsidRPr="00304589">
        <w:rPr>
          <w:rFonts w:ascii="Consolas" w:hAnsi="Consolas"/>
          <w:lang w:val="fr-CH"/>
        </w:rPr>
        <w:t>" rotation="-90 0 0"</w:t>
      </w:r>
    </w:p>
    <w:p w14:paraId="44B85800" w14:textId="2C9BE30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="0.3 0.3 0.3"&gt;&lt;/a-</w:t>
      </w:r>
      <w:proofErr w:type="spellStart"/>
      <w:r w:rsidRPr="00304589">
        <w:rPr>
          <w:rFonts w:ascii="Consolas" w:hAnsi="Consolas"/>
          <w:lang w:val="fr-CH"/>
        </w:rPr>
        <w:t>text</w:t>
      </w:r>
      <w:proofErr w:type="spellEnd"/>
      <w:r w:rsidRPr="00304589">
        <w:rPr>
          <w:rFonts w:ascii="Consolas" w:hAnsi="Consolas"/>
          <w:lang w:val="fr-CH"/>
        </w:rPr>
        <w:t xml:space="preserve">&gt; </w:t>
      </w:r>
    </w:p>
    <w:p w14:paraId="6F14C0D4"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&lt;/a-marker&gt;</w:t>
      </w:r>
    </w:p>
    <w:p w14:paraId="0A367423" w14:textId="77777777" w:rsidR="009A5CFC" w:rsidRPr="00304589" w:rsidRDefault="009A5CFC" w:rsidP="009A5CFC">
      <w:pPr>
        <w:rPr>
          <w:rFonts w:ascii="Consolas" w:hAnsi="Consolas"/>
        </w:rPr>
      </w:pPr>
    </w:p>
    <w:p w14:paraId="0CC8915B" w14:textId="5661B892" w:rsidR="009A5CFC" w:rsidRPr="00304589" w:rsidRDefault="009A5CFC" w:rsidP="009A5CFC">
      <w:pPr>
        <w:rPr>
          <w:rFonts w:ascii="Consolas" w:hAnsi="Consolas"/>
        </w:rPr>
      </w:pPr>
    </w:p>
    <w:p w14:paraId="057D197E" w14:textId="77777777" w:rsidR="009A5CFC" w:rsidRPr="00304589" w:rsidRDefault="009A5CFC" w:rsidP="009A5CFC">
      <w:pPr>
        <w:rPr>
          <w:rFonts w:ascii="Consolas" w:hAnsi="Consolas"/>
        </w:rPr>
      </w:pPr>
      <w:r w:rsidRPr="00304589">
        <w:rPr>
          <w:rFonts w:ascii="Consolas" w:hAnsi="Consolas"/>
        </w:rPr>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pattern-automation.patt</w:t>
      </w:r>
      <w:proofErr w:type="spellEnd"/>
      <w:r w:rsidRPr="00304589">
        <w:rPr>
          <w:rFonts w:ascii="Consolas" w:hAnsi="Consolas"/>
        </w:rPr>
        <w:t>"&gt;</w:t>
      </w:r>
    </w:p>
    <w:p w14:paraId="2B47AA8D" w14:textId="461F48B7"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maschine</w:t>
      </w:r>
      <w:proofErr w:type="spellEnd"/>
      <w:r w:rsidRPr="00304589">
        <w:rPr>
          <w:rFonts w:ascii="Consolas" w:hAnsi="Consolas"/>
          <w:lang w:val="fr-CH"/>
        </w:rPr>
        <w:t xml:space="preserve">" animation-mixer="clip: </w:t>
      </w:r>
      <w:proofErr w:type="spellStart"/>
      <w:r w:rsidRPr="00304589">
        <w:rPr>
          <w:rFonts w:ascii="Consolas" w:hAnsi="Consolas"/>
          <w:lang w:val="fr-CH"/>
        </w:rPr>
        <w:t>Take</w:t>
      </w:r>
      <w:proofErr w:type="spellEnd"/>
      <w:r w:rsidRPr="00304589">
        <w:rPr>
          <w:rFonts w:ascii="Consolas" w:hAnsi="Consolas"/>
          <w:lang w:val="fr-CH"/>
        </w:rPr>
        <w:t xml:space="preserve"> 001; loop:2; </w:t>
      </w:r>
      <w:proofErr w:type="spellStart"/>
      <w:r w:rsidRPr="00304589">
        <w:rPr>
          <w:rFonts w:ascii="Consolas" w:hAnsi="Consolas"/>
          <w:lang w:val="fr-CH"/>
        </w:rPr>
        <w:t>timeScale</w:t>
      </w:r>
      <w:proofErr w:type="spellEnd"/>
      <w:r w:rsidRPr="00304589">
        <w:rPr>
          <w:rFonts w:ascii="Consolas" w:hAnsi="Consolas"/>
          <w:lang w:val="fr-CH"/>
        </w:rPr>
        <w:t>: 4;"</w:t>
      </w:r>
    </w:p>
    <w:p w14:paraId="7766AA67"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="0.005 0.005 0.005" position="-0.5 0 -1" rotation="-90 0 0"&gt;&lt;/a-</w:t>
      </w:r>
      <w:proofErr w:type="spellStart"/>
      <w:r w:rsidRPr="00304589">
        <w:rPr>
          <w:rFonts w:ascii="Consolas" w:hAnsi="Consolas"/>
          <w:lang w:val="fr-CH"/>
        </w:rPr>
        <w:t>entity</w:t>
      </w:r>
      <w:proofErr w:type="spellEnd"/>
      <w:r w:rsidRPr="00304589">
        <w:rPr>
          <w:rFonts w:ascii="Consolas" w:hAnsi="Consolas"/>
          <w:lang w:val="fr-CH"/>
        </w:rPr>
        <w:t>&gt;</w:t>
      </w:r>
    </w:p>
    <w:p w14:paraId="38A420B0" w14:textId="412402F3"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camera_robot</w:t>
      </w:r>
      <w:proofErr w:type="spellEnd"/>
      <w:r w:rsidRPr="00304589">
        <w:rPr>
          <w:rFonts w:ascii="Consolas" w:hAnsi="Consolas"/>
          <w:lang w:val="fr-CH"/>
        </w:rPr>
        <w:t xml:space="preserve">" animation-mixer="clip: </w:t>
      </w:r>
      <w:proofErr w:type="spellStart"/>
      <w:r w:rsidRPr="00304589">
        <w:rPr>
          <w:rFonts w:ascii="Consolas" w:hAnsi="Consolas"/>
          <w:lang w:val="fr-CH"/>
        </w:rPr>
        <w:t>Take</w:t>
      </w:r>
      <w:proofErr w:type="spellEnd"/>
      <w:r w:rsidRPr="00304589">
        <w:rPr>
          <w:rFonts w:ascii="Consolas" w:hAnsi="Consolas"/>
          <w:lang w:val="fr-CH"/>
        </w:rPr>
        <w:t xml:space="preserve"> 001; loop:2; </w:t>
      </w:r>
      <w:proofErr w:type="spellStart"/>
      <w:r w:rsidRPr="00304589">
        <w:rPr>
          <w:rFonts w:ascii="Consolas" w:hAnsi="Consolas"/>
          <w:lang w:val="fr-CH"/>
        </w:rPr>
        <w:t>timeScale</w:t>
      </w:r>
      <w:proofErr w:type="spellEnd"/>
      <w:r w:rsidRPr="00304589">
        <w:rPr>
          <w:rFonts w:ascii="Consolas" w:hAnsi="Consolas"/>
          <w:lang w:val="fr-CH"/>
        </w:rPr>
        <w:t>: 2;"</w:t>
      </w:r>
    </w:p>
    <w:p w14:paraId="0B86CFBD"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="0.013 0.013 0.013" rotation="0 270 90" position="0.23 0 -0.8"&gt;&lt;/a-</w:t>
      </w:r>
      <w:proofErr w:type="spellStart"/>
      <w:r w:rsidRPr="00304589">
        <w:rPr>
          <w:rFonts w:ascii="Consolas" w:hAnsi="Consolas"/>
          <w:lang w:val="fr-CH"/>
        </w:rPr>
        <w:t>entity</w:t>
      </w:r>
      <w:proofErr w:type="spellEnd"/>
      <w:r w:rsidRPr="00304589">
        <w:rPr>
          <w:rFonts w:ascii="Consolas" w:hAnsi="Consolas"/>
          <w:lang w:val="fr-CH"/>
        </w:rPr>
        <w:t>&gt;</w:t>
      </w:r>
    </w:p>
    <w:p w14:paraId="4DDC4A4B" w14:textId="16F89572"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worker</w:t>
      </w:r>
      <w:proofErr w:type="spellEnd"/>
      <w:r w:rsidRPr="00304589">
        <w:rPr>
          <w:rFonts w:ascii="Consolas" w:hAnsi="Consolas"/>
          <w:lang w:val="fr-CH"/>
        </w:rPr>
        <w:t xml:space="preserve">" animation-mixer="clip: </w:t>
      </w:r>
      <w:proofErr w:type="spellStart"/>
      <w:r w:rsidRPr="00304589">
        <w:rPr>
          <w:rFonts w:ascii="Consolas" w:hAnsi="Consolas"/>
          <w:lang w:val="fr-CH"/>
        </w:rPr>
        <w:t>Armature|Scene|Scene</w:t>
      </w:r>
      <w:proofErr w:type="spellEnd"/>
      <w:r w:rsidRPr="00304589">
        <w:rPr>
          <w:rFonts w:ascii="Consolas" w:hAnsi="Consolas"/>
          <w:lang w:val="fr-CH"/>
        </w:rPr>
        <w:t xml:space="preserve">; loop:2; </w:t>
      </w:r>
      <w:proofErr w:type="spellStart"/>
      <w:r w:rsidRPr="00304589">
        <w:rPr>
          <w:rFonts w:ascii="Consolas" w:hAnsi="Consolas"/>
          <w:lang w:val="fr-CH"/>
        </w:rPr>
        <w:t>timeScale</w:t>
      </w:r>
      <w:proofErr w:type="spellEnd"/>
      <w:r w:rsidRPr="00304589">
        <w:rPr>
          <w:rFonts w:ascii="Consolas" w:hAnsi="Consolas"/>
          <w:lang w:val="fr-CH"/>
        </w:rPr>
        <w:t>: 2;"</w:t>
      </w:r>
    </w:p>
    <w:p w14:paraId="171B07C6"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="0.35 0.35 0.35" rotation="0 270 90" position="0.35 0 -0.8"&gt;&lt;/a-</w:t>
      </w:r>
      <w:proofErr w:type="spellStart"/>
      <w:r w:rsidRPr="00304589">
        <w:rPr>
          <w:rFonts w:ascii="Consolas" w:hAnsi="Consolas"/>
          <w:lang w:val="fr-CH"/>
        </w:rPr>
        <w:t>entity</w:t>
      </w:r>
      <w:proofErr w:type="spellEnd"/>
      <w:r w:rsidRPr="00304589">
        <w:rPr>
          <w:rFonts w:ascii="Consolas" w:hAnsi="Consolas"/>
          <w:lang w:val="fr-CH"/>
        </w:rPr>
        <w:t>&gt;</w:t>
      </w:r>
    </w:p>
    <w:p w14:paraId="0305F952"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 xml:space="preserve">&lt;a-text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sprechblasen</w:t>
      </w:r>
      <w:proofErr w:type="spellEnd"/>
      <w:r w:rsidRPr="00304589">
        <w:rPr>
          <w:rFonts w:ascii="Consolas" w:hAnsi="Consolas"/>
        </w:rPr>
        <w:t xml:space="preserve">" </w:t>
      </w:r>
      <w:proofErr w:type="spellStart"/>
      <w:r w:rsidRPr="00304589">
        <w:rPr>
          <w:rFonts w:ascii="Consolas" w:hAnsi="Consolas"/>
        </w:rPr>
        <w:t>value</w:t>
      </w:r>
      <w:proofErr w:type="spellEnd"/>
      <w:r w:rsidRPr="00304589">
        <w:rPr>
          <w:rFonts w:ascii="Consolas" w:hAnsi="Consolas"/>
        </w:rPr>
        <w:t>="Wie heissen Spannung, Widerstand und Stromstärke in Fachsprache?"</w:t>
      </w:r>
    </w:p>
    <w:p w14:paraId="173A6FB8" w14:textId="77777777" w:rsidR="009A5CFC" w:rsidRPr="00304589" w:rsidRDefault="009A5CFC" w:rsidP="009A5CFC">
      <w:pPr>
        <w:rPr>
          <w:rFonts w:ascii="Consolas" w:hAnsi="Consolas"/>
          <w:lang w:val="fr-CH"/>
        </w:rPr>
      </w:pPr>
      <w:r w:rsidRPr="00304589">
        <w:rPr>
          <w:rFonts w:ascii="Consolas" w:hAnsi="Consolas"/>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="-0.5 0 -1" position="-2 -2.5 0" rotation="-90 0 0" visible="false"</w:t>
      </w:r>
    </w:p>
    <w:p w14:paraId="37DCB0C6"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event</w:t>
      </w:r>
      <w:proofErr w:type="spellEnd"/>
      <w:proofErr w:type="gramEnd"/>
      <w:r w:rsidRPr="00304589">
        <w:rPr>
          <w:rFonts w:ascii="Consolas" w:hAnsi="Consolas"/>
          <w:lang w:val="fr-CH"/>
        </w:rPr>
        <w:t>-</w:t>
      </w:r>
      <w:proofErr w:type="spellStart"/>
      <w:r w:rsidRPr="00304589">
        <w:rPr>
          <w:rFonts w:ascii="Consolas" w:hAnsi="Consolas"/>
          <w:lang w:val="fr-CH"/>
        </w:rPr>
        <w:t>set__click</w:t>
      </w:r>
      <w:proofErr w:type="spellEnd"/>
      <w:r w:rsidRPr="00304589">
        <w:rPr>
          <w:rFonts w:ascii="Consolas" w:hAnsi="Consolas"/>
          <w:lang w:val="fr-CH"/>
        </w:rPr>
        <w:t>="_</w:t>
      </w:r>
      <w:proofErr w:type="spellStart"/>
      <w:r w:rsidRPr="00304589">
        <w:rPr>
          <w:rFonts w:ascii="Consolas" w:hAnsi="Consolas"/>
          <w:lang w:val="fr-CH"/>
        </w:rPr>
        <w:t>event</w:t>
      </w:r>
      <w:proofErr w:type="spellEnd"/>
      <w:r w:rsidRPr="00304589">
        <w:rPr>
          <w:rFonts w:ascii="Consolas" w:hAnsi="Consolas"/>
          <w:lang w:val="fr-CH"/>
        </w:rPr>
        <w:t xml:space="preserve">: click; visible: </w:t>
      </w:r>
      <w:proofErr w:type="spellStart"/>
      <w:r w:rsidRPr="00304589">
        <w:rPr>
          <w:rFonts w:ascii="Consolas" w:hAnsi="Consolas"/>
          <w:lang w:val="fr-CH"/>
        </w:rPr>
        <w:t>true</w:t>
      </w:r>
      <w:proofErr w:type="spellEnd"/>
      <w:r w:rsidRPr="00304589">
        <w:rPr>
          <w:rFonts w:ascii="Consolas" w:hAnsi="Consolas"/>
          <w:lang w:val="fr-CH"/>
        </w:rPr>
        <w:t>"&gt;</w:t>
      </w:r>
    </w:p>
    <w:p w14:paraId="28767EFD"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&lt;/a-text&gt;</w:t>
      </w:r>
    </w:p>
    <w:p w14:paraId="64F26854" w14:textId="77777777" w:rsidR="009A5CFC" w:rsidRPr="00304589" w:rsidRDefault="009A5CFC" w:rsidP="009A5CFC">
      <w:pPr>
        <w:rPr>
          <w:rFonts w:ascii="Consolas" w:hAnsi="Consolas"/>
        </w:rPr>
      </w:pPr>
      <w:r w:rsidRPr="00304589">
        <w:rPr>
          <w:rFonts w:ascii="Consolas" w:hAnsi="Consolas"/>
        </w:rPr>
        <w:t xml:space="preserve">        &lt;/a-marker&gt;</w:t>
      </w:r>
    </w:p>
    <w:p w14:paraId="14D431EB" w14:textId="248DE1E6" w:rsidR="009A5CFC" w:rsidRPr="00304589" w:rsidRDefault="009A5CFC" w:rsidP="009A5CFC">
      <w:pPr>
        <w:rPr>
          <w:rFonts w:ascii="Consolas" w:hAnsi="Consolas"/>
        </w:rPr>
      </w:pPr>
    </w:p>
    <w:p w14:paraId="2B8BCDE1" w14:textId="77777777" w:rsidR="009A5CFC" w:rsidRPr="00304589" w:rsidRDefault="009A5CFC" w:rsidP="009A5CFC">
      <w:pPr>
        <w:rPr>
          <w:rFonts w:ascii="Consolas" w:hAnsi="Consolas"/>
        </w:rPr>
      </w:pPr>
    </w:p>
    <w:p w14:paraId="2D65EB7C" w14:textId="77777777" w:rsidR="009A5CFC" w:rsidRPr="00304589" w:rsidRDefault="009A5CFC" w:rsidP="009A5CFC">
      <w:pPr>
        <w:rPr>
          <w:rFonts w:ascii="Consolas" w:hAnsi="Consolas"/>
        </w:rPr>
      </w:pPr>
      <w:r w:rsidRPr="00304589">
        <w:rPr>
          <w:rFonts w:ascii="Consolas" w:hAnsi="Consolas"/>
        </w:rPr>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pattern-informatik.patt</w:t>
      </w:r>
      <w:proofErr w:type="spellEnd"/>
      <w:r w:rsidRPr="00304589">
        <w:rPr>
          <w:rFonts w:ascii="Consolas" w:hAnsi="Consolas"/>
        </w:rPr>
        <w:t>"&gt;</w:t>
      </w:r>
    </w:p>
    <w:p w14:paraId="3A07B71C" w14:textId="7A47F4E1"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gamerpc</w:t>
      </w:r>
      <w:proofErr w:type="spellEnd"/>
      <w:r w:rsidRPr="00304589">
        <w:rPr>
          <w:rFonts w:ascii="Consolas" w:hAnsi="Consolas"/>
          <w:lang w:val="fr-CH"/>
        </w:rPr>
        <w:t xml:space="preserve">" </w:t>
      </w:r>
      <w:proofErr w:type="spellStart"/>
      <w:r w:rsidRPr="00304589">
        <w:rPr>
          <w:rFonts w:ascii="Consolas" w:hAnsi="Consolas"/>
          <w:lang w:val="fr-CH"/>
        </w:rPr>
        <w:t>scale</w:t>
      </w:r>
      <w:proofErr w:type="spellEnd"/>
      <w:r w:rsidRPr="00304589">
        <w:rPr>
          <w:rFonts w:ascii="Consolas" w:hAnsi="Consolas"/>
          <w:lang w:val="fr-CH"/>
        </w:rPr>
        <w:t>="0.3 0.3 0.3" rotation="0 270 90" position="-0.2 0.15 -1.2"&gt;</w:t>
      </w:r>
    </w:p>
    <w:p w14:paraId="55087673"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&gt;</w:t>
      </w:r>
    </w:p>
    <w:p w14:paraId="40B50C58" w14:textId="6A2B7056" w:rsidR="009A5CFC" w:rsidRPr="00304589" w:rsidRDefault="009A5CFC" w:rsidP="009A5CFC">
      <w:pPr>
        <w:rPr>
          <w:rFonts w:ascii="Consolas" w:hAnsi="Consolas"/>
          <w:lang w:val="fr-CH"/>
        </w:rPr>
      </w:pPr>
      <w:r w:rsidRPr="00304589">
        <w:rPr>
          <w:rFonts w:ascii="Consolas" w:hAnsi="Consolas"/>
          <w:lang w:val="fr-CH"/>
        </w:rPr>
        <w:lastRenderedPageBreak/>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setup_inf</w:t>
      </w:r>
      <w:proofErr w:type="spellEnd"/>
      <w:r w:rsidRPr="00304589">
        <w:rPr>
          <w:rFonts w:ascii="Consolas" w:hAnsi="Consolas"/>
          <w:lang w:val="fr-CH"/>
        </w:rPr>
        <w:t xml:space="preserve">" </w:t>
      </w:r>
      <w:proofErr w:type="spellStart"/>
      <w:r w:rsidRPr="00304589">
        <w:rPr>
          <w:rFonts w:ascii="Consolas" w:hAnsi="Consolas"/>
          <w:lang w:val="fr-CH"/>
        </w:rPr>
        <w:t>scale</w:t>
      </w:r>
      <w:proofErr w:type="spellEnd"/>
      <w:r w:rsidRPr="00304589">
        <w:rPr>
          <w:rFonts w:ascii="Consolas" w:hAnsi="Consolas"/>
          <w:lang w:val="fr-CH"/>
        </w:rPr>
        <w:t>="1.5 1.5 1.5" rotation="0 270 90" position="0 0 -1.4"&gt;&lt;/a-</w:t>
      </w:r>
      <w:proofErr w:type="spellStart"/>
      <w:r w:rsidRPr="00304589">
        <w:rPr>
          <w:rFonts w:ascii="Consolas" w:hAnsi="Consolas"/>
          <w:lang w:val="fr-CH"/>
        </w:rPr>
        <w:t>entity</w:t>
      </w:r>
      <w:proofErr w:type="spellEnd"/>
      <w:r w:rsidRPr="00304589">
        <w:rPr>
          <w:rFonts w:ascii="Consolas" w:hAnsi="Consolas"/>
          <w:lang w:val="fr-CH"/>
        </w:rPr>
        <w:t>&gt;</w:t>
      </w:r>
    </w:p>
    <w:p w14:paraId="7CA75B64"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&lt;/a-marker&gt;</w:t>
      </w:r>
    </w:p>
    <w:p w14:paraId="3B69F9D9" w14:textId="77777777" w:rsidR="009A5CFC" w:rsidRPr="00304589" w:rsidRDefault="009A5CFC" w:rsidP="009A5CFC">
      <w:pPr>
        <w:rPr>
          <w:rFonts w:ascii="Consolas" w:hAnsi="Consolas"/>
        </w:rPr>
      </w:pPr>
    </w:p>
    <w:p w14:paraId="1D462F72" w14:textId="4926D13F" w:rsidR="009A5CFC" w:rsidRPr="00304589" w:rsidRDefault="009A5CFC" w:rsidP="009A5CFC">
      <w:pPr>
        <w:rPr>
          <w:rFonts w:ascii="Consolas" w:hAnsi="Consolas"/>
        </w:rPr>
      </w:pPr>
    </w:p>
    <w:p w14:paraId="2896F598" w14:textId="77777777" w:rsidR="009A5CFC" w:rsidRPr="00304589" w:rsidRDefault="009A5CFC" w:rsidP="009A5CFC">
      <w:pPr>
        <w:rPr>
          <w:rFonts w:ascii="Consolas" w:hAnsi="Consolas"/>
        </w:rPr>
      </w:pPr>
      <w:r w:rsidRPr="00304589">
        <w:rPr>
          <w:rFonts w:ascii="Consolas" w:hAnsi="Consolas"/>
        </w:rPr>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pattern-konstruktion.patt</w:t>
      </w:r>
      <w:proofErr w:type="spellEnd"/>
      <w:r w:rsidRPr="00304589">
        <w:rPr>
          <w:rFonts w:ascii="Consolas" w:hAnsi="Consolas"/>
        </w:rPr>
        <w:t>"&gt;</w:t>
      </w:r>
    </w:p>
    <w:p w14:paraId="42587F24" w14:textId="32EB504A"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setup_konstruktion</w:t>
      </w:r>
      <w:proofErr w:type="spellEnd"/>
      <w:r w:rsidRPr="00304589">
        <w:rPr>
          <w:rFonts w:ascii="Consolas" w:hAnsi="Consolas"/>
          <w:lang w:val="fr-CH"/>
        </w:rPr>
        <w:t xml:space="preserve">" </w:t>
      </w:r>
      <w:proofErr w:type="spellStart"/>
      <w:r w:rsidRPr="00304589">
        <w:rPr>
          <w:rFonts w:ascii="Consolas" w:hAnsi="Consolas"/>
          <w:lang w:val="fr-CH"/>
        </w:rPr>
        <w:t>scale</w:t>
      </w:r>
      <w:proofErr w:type="spellEnd"/>
      <w:r w:rsidRPr="00304589">
        <w:rPr>
          <w:rFonts w:ascii="Consolas" w:hAnsi="Consolas"/>
          <w:lang w:val="fr-CH"/>
        </w:rPr>
        <w:t>="1 1 1" rotation="0 270 90" position="-1.5 0.5 0"&gt;</w:t>
      </w:r>
    </w:p>
    <w:p w14:paraId="58126763"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&gt;</w:t>
      </w:r>
    </w:p>
    <w:p w14:paraId="55151C9A" w14:textId="251BE2A0"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 xml:space="preserve">-model="#pc" </w:t>
      </w:r>
      <w:proofErr w:type="spellStart"/>
      <w:r w:rsidRPr="00304589">
        <w:rPr>
          <w:rFonts w:ascii="Consolas" w:hAnsi="Consolas"/>
          <w:lang w:val="fr-CH"/>
        </w:rPr>
        <w:t>scale</w:t>
      </w:r>
      <w:proofErr w:type="spellEnd"/>
      <w:r w:rsidRPr="00304589">
        <w:rPr>
          <w:rFonts w:ascii="Consolas" w:hAnsi="Consolas"/>
          <w:lang w:val="fr-CH"/>
        </w:rPr>
        <w:t>="0.1 0.1 0.1" rotation="0 270 90" position="0 0.5 0"&gt;</w:t>
      </w:r>
    </w:p>
    <w:p w14:paraId="25F71F68"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&gt;</w:t>
      </w:r>
    </w:p>
    <w:p w14:paraId="147C9BFF" w14:textId="2A017681"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 xml:space="preserve">-model="#plan" </w:t>
      </w:r>
      <w:proofErr w:type="spellStart"/>
      <w:r w:rsidRPr="00304589">
        <w:rPr>
          <w:rFonts w:ascii="Consolas" w:hAnsi="Consolas"/>
          <w:lang w:val="fr-CH"/>
        </w:rPr>
        <w:t>scale</w:t>
      </w:r>
      <w:proofErr w:type="spellEnd"/>
      <w:r w:rsidRPr="00304589">
        <w:rPr>
          <w:rFonts w:ascii="Consolas" w:hAnsi="Consolas"/>
          <w:lang w:val="fr-CH"/>
        </w:rPr>
        <w:t>="0.001 0.001 0.001" rotation="0 270 90" position="-1.5 0.5 0"&gt;</w:t>
      </w:r>
    </w:p>
    <w:p w14:paraId="0B79367E"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w:t>
      </w:r>
      <w:proofErr w:type="spellStart"/>
      <w:r w:rsidRPr="00304589">
        <w:rPr>
          <w:rFonts w:ascii="Consolas" w:hAnsi="Consolas"/>
        </w:rPr>
        <w:t>entity</w:t>
      </w:r>
      <w:proofErr w:type="spellEnd"/>
      <w:r w:rsidRPr="00304589">
        <w:rPr>
          <w:rFonts w:ascii="Consolas" w:hAnsi="Consolas"/>
        </w:rPr>
        <w:t>&gt;</w:t>
      </w:r>
    </w:p>
    <w:p w14:paraId="442C43BC" w14:textId="77777777" w:rsidR="009A5CFC" w:rsidRPr="00304589" w:rsidRDefault="009A5CFC" w:rsidP="009A5CFC">
      <w:pPr>
        <w:rPr>
          <w:rFonts w:ascii="Consolas" w:hAnsi="Consolas"/>
        </w:rPr>
      </w:pPr>
      <w:r w:rsidRPr="00304589">
        <w:rPr>
          <w:rFonts w:ascii="Consolas" w:hAnsi="Consolas"/>
        </w:rPr>
        <w:t xml:space="preserve">        &lt;/a-marker&gt;</w:t>
      </w:r>
    </w:p>
    <w:p w14:paraId="712F5378" w14:textId="77777777" w:rsidR="009A5CFC" w:rsidRPr="00304589" w:rsidRDefault="009A5CFC" w:rsidP="009A5CFC">
      <w:pPr>
        <w:rPr>
          <w:rFonts w:ascii="Consolas" w:hAnsi="Consolas"/>
        </w:rPr>
      </w:pPr>
    </w:p>
    <w:p w14:paraId="4B44DAFF" w14:textId="0132E04D" w:rsidR="009A5CFC" w:rsidRPr="00304589" w:rsidRDefault="009A5CFC" w:rsidP="009A5CFC">
      <w:pPr>
        <w:rPr>
          <w:rFonts w:ascii="Consolas" w:hAnsi="Consolas"/>
        </w:rPr>
      </w:pPr>
    </w:p>
    <w:p w14:paraId="2B925090" w14:textId="77777777" w:rsidR="009A5CFC" w:rsidRPr="00304589" w:rsidRDefault="009A5CFC" w:rsidP="009A5CFC">
      <w:pPr>
        <w:rPr>
          <w:rFonts w:ascii="Consolas" w:hAnsi="Consolas"/>
        </w:rPr>
      </w:pPr>
      <w:r w:rsidRPr="00304589">
        <w:rPr>
          <w:rFonts w:ascii="Consolas" w:hAnsi="Consolas"/>
        </w:rPr>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pattern-kunststofftechnologe.patt</w:t>
      </w:r>
      <w:proofErr w:type="spellEnd"/>
      <w:r w:rsidRPr="00304589">
        <w:rPr>
          <w:rFonts w:ascii="Consolas" w:hAnsi="Consolas"/>
        </w:rPr>
        <w:t>"&gt;</w:t>
      </w:r>
    </w:p>
    <w:p w14:paraId="27297BAE" w14:textId="552EEB91"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drucker</w:t>
      </w:r>
      <w:proofErr w:type="spellEnd"/>
      <w:r w:rsidRPr="00304589">
        <w:rPr>
          <w:rFonts w:ascii="Consolas" w:hAnsi="Consolas"/>
          <w:lang w:val="fr-CH"/>
        </w:rPr>
        <w:t xml:space="preserve">" </w:t>
      </w:r>
      <w:proofErr w:type="spellStart"/>
      <w:r w:rsidRPr="00304589">
        <w:rPr>
          <w:rFonts w:ascii="Consolas" w:hAnsi="Consolas"/>
          <w:lang w:val="fr-CH"/>
        </w:rPr>
        <w:t>scale</w:t>
      </w:r>
      <w:proofErr w:type="spellEnd"/>
      <w:r w:rsidRPr="00304589">
        <w:rPr>
          <w:rFonts w:ascii="Consolas" w:hAnsi="Consolas"/>
          <w:lang w:val="fr-CH"/>
        </w:rPr>
        <w:t>="0.004 0.004 0.004" rotation="90 180 180" position="0.5 0 0"&gt;</w:t>
      </w:r>
    </w:p>
    <w:p w14:paraId="7D7A941B"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&gt;</w:t>
      </w:r>
    </w:p>
    <w:p w14:paraId="6290BE1A"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&lt;/a-marker&gt;</w:t>
      </w:r>
    </w:p>
    <w:p w14:paraId="65D9D3AB" w14:textId="77777777" w:rsidR="009A5CFC" w:rsidRPr="00304589" w:rsidRDefault="009A5CFC" w:rsidP="009A5CFC">
      <w:pPr>
        <w:rPr>
          <w:rFonts w:ascii="Consolas" w:hAnsi="Consolas"/>
        </w:rPr>
      </w:pPr>
    </w:p>
    <w:p w14:paraId="75F64507" w14:textId="6A4BB3BA" w:rsidR="009A5CFC" w:rsidRPr="00304589" w:rsidRDefault="009A5CFC" w:rsidP="009A5CFC">
      <w:pPr>
        <w:rPr>
          <w:rFonts w:ascii="Consolas" w:hAnsi="Consolas"/>
        </w:rPr>
      </w:pPr>
    </w:p>
    <w:p w14:paraId="03C32504" w14:textId="77777777" w:rsidR="009A5CFC" w:rsidRPr="00304589" w:rsidRDefault="009A5CFC" w:rsidP="009A5CFC">
      <w:pPr>
        <w:rPr>
          <w:rFonts w:ascii="Consolas" w:hAnsi="Consolas"/>
        </w:rPr>
      </w:pPr>
      <w:r w:rsidRPr="00304589">
        <w:rPr>
          <w:rFonts w:ascii="Consolas" w:hAnsi="Consolas"/>
        </w:rPr>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pattern-kv.patt</w:t>
      </w:r>
      <w:proofErr w:type="spellEnd"/>
      <w:r w:rsidRPr="00304589">
        <w:rPr>
          <w:rFonts w:ascii="Consolas" w:hAnsi="Consolas"/>
        </w:rPr>
        <w:t>"&gt;</w:t>
      </w:r>
    </w:p>
    <w:p w14:paraId="706FCD83" w14:textId="56A463C4"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 xml:space="preserve">-model="#vent" animation-mixer="clip: </w:t>
      </w:r>
      <w:proofErr w:type="spellStart"/>
      <w:r w:rsidRPr="00304589">
        <w:rPr>
          <w:rFonts w:ascii="Consolas" w:hAnsi="Consolas"/>
          <w:lang w:val="fr-CH"/>
        </w:rPr>
        <w:t>Take</w:t>
      </w:r>
      <w:proofErr w:type="spellEnd"/>
      <w:r w:rsidRPr="00304589">
        <w:rPr>
          <w:rFonts w:ascii="Consolas" w:hAnsi="Consolas"/>
          <w:lang w:val="fr-CH"/>
        </w:rPr>
        <w:t xml:space="preserve"> 001; loop:2; </w:t>
      </w:r>
      <w:proofErr w:type="spellStart"/>
      <w:r w:rsidRPr="00304589">
        <w:rPr>
          <w:rFonts w:ascii="Consolas" w:hAnsi="Consolas"/>
          <w:lang w:val="fr-CH"/>
        </w:rPr>
        <w:t>timeScale</w:t>
      </w:r>
      <w:proofErr w:type="spellEnd"/>
      <w:r w:rsidRPr="00304589">
        <w:rPr>
          <w:rFonts w:ascii="Consolas" w:hAnsi="Consolas"/>
          <w:lang w:val="fr-CH"/>
        </w:rPr>
        <w:t>: 1;"</w:t>
      </w:r>
    </w:p>
    <w:p w14:paraId="0C2C0A3D"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="0.0015 0.0015 0.0015" rotation="-90 0 0" position="-0.48 -0.115 -1.475"&gt;&lt;/a-</w:t>
      </w:r>
      <w:proofErr w:type="spellStart"/>
      <w:r w:rsidRPr="00304589">
        <w:rPr>
          <w:rFonts w:ascii="Consolas" w:hAnsi="Consolas"/>
          <w:lang w:val="fr-CH"/>
        </w:rPr>
        <w:t>entity</w:t>
      </w:r>
      <w:proofErr w:type="spellEnd"/>
      <w:r w:rsidRPr="00304589">
        <w:rPr>
          <w:rFonts w:ascii="Consolas" w:hAnsi="Consolas"/>
          <w:lang w:val="fr-CH"/>
        </w:rPr>
        <w:t>&gt;</w:t>
      </w:r>
    </w:p>
    <w:p w14:paraId="10916C27" w14:textId="527365A8"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setup_kv</w:t>
      </w:r>
      <w:proofErr w:type="spellEnd"/>
      <w:r w:rsidRPr="00304589">
        <w:rPr>
          <w:rFonts w:ascii="Consolas" w:hAnsi="Consolas"/>
          <w:lang w:val="fr-CH"/>
        </w:rPr>
        <w:t xml:space="preserve">" </w:t>
      </w:r>
      <w:proofErr w:type="spellStart"/>
      <w:r w:rsidRPr="00304589">
        <w:rPr>
          <w:rFonts w:ascii="Consolas" w:hAnsi="Consolas"/>
          <w:lang w:val="fr-CH"/>
        </w:rPr>
        <w:t>scale</w:t>
      </w:r>
      <w:proofErr w:type="spellEnd"/>
      <w:r w:rsidRPr="00304589">
        <w:rPr>
          <w:rFonts w:ascii="Consolas" w:hAnsi="Consolas"/>
          <w:lang w:val="fr-CH"/>
        </w:rPr>
        <w:t>="1.2 1.2 1.2" rotation="0 270 90" position="0 0 -1.4"&gt;&lt;/a-</w:t>
      </w:r>
      <w:proofErr w:type="spellStart"/>
      <w:r w:rsidRPr="00304589">
        <w:rPr>
          <w:rFonts w:ascii="Consolas" w:hAnsi="Consolas"/>
          <w:lang w:val="fr-CH"/>
        </w:rPr>
        <w:t>entity</w:t>
      </w:r>
      <w:proofErr w:type="spellEnd"/>
      <w:r w:rsidRPr="00304589">
        <w:rPr>
          <w:rFonts w:ascii="Consolas" w:hAnsi="Consolas"/>
          <w:lang w:val="fr-CH"/>
        </w:rPr>
        <w:t>&gt;</w:t>
      </w:r>
    </w:p>
    <w:p w14:paraId="35EECB2B" w14:textId="2D7ED6BB"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notizbuch</w:t>
      </w:r>
      <w:proofErr w:type="spellEnd"/>
      <w:r w:rsidRPr="00304589">
        <w:rPr>
          <w:rFonts w:ascii="Consolas" w:hAnsi="Consolas"/>
          <w:lang w:val="fr-CH"/>
        </w:rPr>
        <w:t xml:space="preserve">" </w:t>
      </w:r>
      <w:proofErr w:type="spellStart"/>
      <w:r w:rsidRPr="00304589">
        <w:rPr>
          <w:rFonts w:ascii="Consolas" w:hAnsi="Consolas"/>
          <w:lang w:val="fr-CH"/>
        </w:rPr>
        <w:t>scale</w:t>
      </w:r>
      <w:proofErr w:type="spellEnd"/>
      <w:r w:rsidRPr="00304589">
        <w:rPr>
          <w:rFonts w:ascii="Consolas" w:hAnsi="Consolas"/>
          <w:lang w:val="fr-CH"/>
        </w:rPr>
        <w:t>="0.03 0.03 0.03" rotation="90 270 90" position="-0.35 -0.05 -1.47"&gt;</w:t>
      </w:r>
    </w:p>
    <w:p w14:paraId="24F4F089" w14:textId="77777777" w:rsidR="009A5CFC" w:rsidRPr="00304589" w:rsidRDefault="009A5CFC" w:rsidP="009A5CFC">
      <w:pPr>
        <w:rPr>
          <w:rFonts w:ascii="Consolas" w:hAnsi="Consolas"/>
          <w:lang w:val="fr-CH"/>
        </w:rPr>
      </w:pPr>
      <w:r w:rsidRPr="00304589">
        <w:rPr>
          <w:rFonts w:ascii="Consolas" w:hAnsi="Consolas"/>
          <w:lang w:val="fr-CH"/>
        </w:rPr>
        <w:lastRenderedPageBreak/>
        <w:t xml:space="preserve">            &lt;/a-</w:t>
      </w:r>
      <w:proofErr w:type="spellStart"/>
      <w:r w:rsidRPr="00304589">
        <w:rPr>
          <w:rFonts w:ascii="Consolas" w:hAnsi="Consolas"/>
          <w:lang w:val="fr-CH"/>
        </w:rPr>
        <w:t>entity</w:t>
      </w:r>
      <w:proofErr w:type="spellEnd"/>
      <w:r w:rsidRPr="00304589">
        <w:rPr>
          <w:rFonts w:ascii="Consolas" w:hAnsi="Consolas"/>
          <w:lang w:val="fr-CH"/>
        </w:rPr>
        <w:t>&gt; --&gt;</w:t>
      </w:r>
    </w:p>
    <w:p w14:paraId="63BC8F49"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gramStart"/>
      <w:r w:rsidRPr="00304589">
        <w:rPr>
          <w:rFonts w:ascii="Consolas" w:hAnsi="Consolas"/>
          <w:lang w:val="fr-CH"/>
        </w:rPr>
        <w:t>a</w:t>
      </w:r>
      <w:proofErr w:type="gramEnd"/>
      <w:r w:rsidRPr="00304589">
        <w:rPr>
          <w:rFonts w:ascii="Consolas" w:hAnsi="Consolas"/>
          <w:lang w:val="fr-CH"/>
        </w:rPr>
        <w:t>-</w:t>
      </w:r>
      <w:proofErr w:type="spellStart"/>
      <w:r w:rsidRPr="00304589">
        <w:rPr>
          <w:rFonts w:ascii="Consolas" w:hAnsi="Consolas"/>
          <w:lang w:val="fr-CH"/>
        </w:rPr>
        <w:t>entity</w:t>
      </w:r>
      <w:proofErr w:type="spellEnd"/>
      <w:r w:rsidRPr="00304589">
        <w:rPr>
          <w:rFonts w:ascii="Consolas" w:hAnsi="Consolas"/>
          <w:lang w:val="fr-CH"/>
        </w:rPr>
        <w:t xml:space="preserve"> position="0 0 0" onClick="location.href='https://www.wibilea.ch/lehrberufe/kauffrau/'"</w:t>
      </w:r>
    </w:p>
    <w:p w14:paraId="53D1C35A"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geometry</w:t>
      </w:r>
      <w:proofErr w:type="spellEnd"/>
      <w:proofErr w:type="gramEnd"/>
      <w:r w:rsidRPr="00304589">
        <w:rPr>
          <w:rFonts w:ascii="Consolas" w:hAnsi="Consolas"/>
          <w:lang w:val="fr-CH"/>
        </w:rPr>
        <w:t xml:space="preserve">="primitive: box" </w:t>
      </w:r>
      <w:proofErr w:type="spellStart"/>
      <w:r w:rsidRPr="00304589">
        <w:rPr>
          <w:rFonts w:ascii="Consolas" w:hAnsi="Consolas"/>
          <w:lang w:val="fr-CH"/>
        </w:rPr>
        <w:t>material</w:t>
      </w:r>
      <w:proofErr w:type="spellEnd"/>
      <w:r w:rsidRPr="00304589">
        <w:rPr>
          <w:rFonts w:ascii="Consolas" w:hAnsi="Consolas"/>
          <w:lang w:val="fr-CH"/>
        </w:rPr>
        <w:t>="</w:t>
      </w:r>
      <w:proofErr w:type="spellStart"/>
      <w:r w:rsidRPr="00304589">
        <w:rPr>
          <w:rFonts w:ascii="Consolas" w:hAnsi="Consolas"/>
          <w:lang w:val="fr-CH"/>
        </w:rPr>
        <w:t>src</w:t>
      </w:r>
      <w:proofErr w:type="spellEnd"/>
      <w:r w:rsidRPr="00304589">
        <w:rPr>
          <w:rFonts w:ascii="Consolas" w:hAnsi="Consolas"/>
          <w:lang w:val="fr-CH"/>
        </w:rPr>
        <w:t xml:space="preserve">: </w:t>
      </w:r>
      <w:proofErr w:type="spellStart"/>
      <w:r w:rsidRPr="00304589">
        <w:rPr>
          <w:rFonts w:ascii="Consolas" w:hAnsi="Consolas"/>
          <w:lang w:val="fr-CH"/>
        </w:rPr>
        <w:t>img</w:t>
      </w:r>
      <w:proofErr w:type="spellEnd"/>
      <w:r w:rsidRPr="00304589">
        <w:rPr>
          <w:rFonts w:ascii="Consolas" w:hAnsi="Consolas"/>
          <w:lang w:val="fr-CH"/>
        </w:rPr>
        <w:t>/poly.PNG"&gt;&lt;/a-</w:t>
      </w:r>
      <w:proofErr w:type="spellStart"/>
      <w:r w:rsidRPr="00304589">
        <w:rPr>
          <w:rFonts w:ascii="Consolas" w:hAnsi="Consolas"/>
          <w:lang w:val="fr-CH"/>
        </w:rPr>
        <w:t>entity</w:t>
      </w:r>
      <w:proofErr w:type="spellEnd"/>
      <w:r w:rsidRPr="00304589">
        <w:rPr>
          <w:rFonts w:ascii="Consolas" w:hAnsi="Consolas"/>
          <w:lang w:val="fr-CH"/>
        </w:rPr>
        <w:t>&gt;</w:t>
      </w:r>
    </w:p>
    <w:p w14:paraId="314039C0"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&lt;/a-marker&gt;</w:t>
      </w:r>
    </w:p>
    <w:p w14:paraId="7D833853" w14:textId="42350C42" w:rsidR="009A5CFC" w:rsidRPr="00304589" w:rsidRDefault="009A5CFC" w:rsidP="009A5CFC">
      <w:pPr>
        <w:rPr>
          <w:rFonts w:ascii="Consolas" w:hAnsi="Consolas"/>
        </w:rPr>
      </w:pPr>
    </w:p>
    <w:p w14:paraId="2E14BBB1" w14:textId="77777777" w:rsidR="009A5CFC" w:rsidRPr="00304589" w:rsidRDefault="009A5CFC" w:rsidP="009A5CFC">
      <w:pPr>
        <w:rPr>
          <w:rFonts w:ascii="Consolas" w:hAnsi="Consolas"/>
        </w:rPr>
      </w:pPr>
    </w:p>
    <w:p w14:paraId="6C7152BC" w14:textId="77777777" w:rsidR="009A5CFC" w:rsidRPr="00304589" w:rsidRDefault="009A5CFC" w:rsidP="009A5CFC">
      <w:pPr>
        <w:rPr>
          <w:rFonts w:ascii="Consolas" w:hAnsi="Consolas"/>
        </w:rPr>
      </w:pPr>
      <w:r w:rsidRPr="00304589">
        <w:rPr>
          <w:rFonts w:ascii="Consolas" w:hAnsi="Consolas"/>
        </w:rPr>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pattern-mediamatik.patt</w:t>
      </w:r>
      <w:proofErr w:type="spellEnd"/>
      <w:r w:rsidRPr="00304589">
        <w:rPr>
          <w:rFonts w:ascii="Consolas" w:hAnsi="Consolas"/>
        </w:rPr>
        <w:t>"&gt;</w:t>
      </w:r>
    </w:p>
    <w:p w14:paraId="527FE38B" w14:textId="076CC2C7"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drohne</w:t>
      </w:r>
      <w:proofErr w:type="spellEnd"/>
      <w:r w:rsidRPr="00304589">
        <w:rPr>
          <w:rFonts w:ascii="Consolas" w:hAnsi="Consolas"/>
          <w:lang w:val="fr-CH"/>
        </w:rPr>
        <w:t xml:space="preserve">" animation-mixer="clip: Default </w:t>
      </w:r>
      <w:proofErr w:type="spellStart"/>
      <w:r w:rsidRPr="00304589">
        <w:rPr>
          <w:rFonts w:ascii="Consolas" w:hAnsi="Consolas"/>
          <w:lang w:val="fr-CH"/>
        </w:rPr>
        <w:t>Take</w:t>
      </w:r>
      <w:proofErr w:type="spellEnd"/>
      <w:r w:rsidRPr="00304589">
        <w:rPr>
          <w:rFonts w:ascii="Consolas" w:hAnsi="Consolas"/>
          <w:lang w:val="fr-CH"/>
        </w:rPr>
        <w:t xml:space="preserve"> ; loop:2; </w:t>
      </w:r>
      <w:proofErr w:type="spellStart"/>
      <w:r w:rsidRPr="00304589">
        <w:rPr>
          <w:rFonts w:ascii="Consolas" w:hAnsi="Consolas"/>
          <w:lang w:val="fr-CH"/>
        </w:rPr>
        <w:t>timeScale</w:t>
      </w:r>
      <w:proofErr w:type="spellEnd"/>
      <w:r w:rsidRPr="00304589">
        <w:rPr>
          <w:rFonts w:ascii="Consolas" w:hAnsi="Consolas"/>
          <w:lang w:val="fr-CH"/>
        </w:rPr>
        <w:t>: 2;"</w:t>
      </w:r>
    </w:p>
    <w:p w14:paraId="0F491F0B"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="0.015 0.015 0.015" rotation="90 180 180" position="-0.2 0 -1.7"&gt;&lt;/a-</w:t>
      </w:r>
      <w:proofErr w:type="spellStart"/>
      <w:r w:rsidRPr="00304589">
        <w:rPr>
          <w:rFonts w:ascii="Consolas" w:hAnsi="Consolas"/>
          <w:lang w:val="fr-CH"/>
        </w:rPr>
        <w:t>entity</w:t>
      </w:r>
      <w:proofErr w:type="spellEnd"/>
      <w:r w:rsidRPr="00304589">
        <w:rPr>
          <w:rFonts w:ascii="Consolas" w:hAnsi="Consolas"/>
          <w:lang w:val="fr-CH"/>
        </w:rPr>
        <w:t>&gt;</w:t>
      </w:r>
    </w:p>
    <w:p w14:paraId="0338B0C8" w14:textId="6A5A12D6"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setup_media</w:t>
      </w:r>
      <w:proofErr w:type="spellEnd"/>
      <w:r w:rsidRPr="00304589">
        <w:rPr>
          <w:rFonts w:ascii="Consolas" w:hAnsi="Consolas"/>
          <w:lang w:val="fr-CH"/>
        </w:rPr>
        <w:t xml:space="preserve">" </w:t>
      </w:r>
      <w:proofErr w:type="spellStart"/>
      <w:r w:rsidRPr="00304589">
        <w:rPr>
          <w:rFonts w:ascii="Consolas" w:hAnsi="Consolas"/>
          <w:lang w:val="fr-CH"/>
        </w:rPr>
        <w:t>scale</w:t>
      </w:r>
      <w:proofErr w:type="spellEnd"/>
      <w:r w:rsidRPr="00304589">
        <w:rPr>
          <w:rFonts w:ascii="Consolas" w:hAnsi="Consolas"/>
          <w:lang w:val="fr-CH"/>
        </w:rPr>
        <w:t>="3 3 3" rotation="0 270 90" position="0.8 0 -1.4"&gt;&lt;/a-</w:t>
      </w:r>
      <w:proofErr w:type="spellStart"/>
      <w:r w:rsidRPr="00304589">
        <w:rPr>
          <w:rFonts w:ascii="Consolas" w:hAnsi="Consolas"/>
          <w:lang w:val="fr-CH"/>
        </w:rPr>
        <w:t>entity</w:t>
      </w:r>
      <w:proofErr w:type="spellEnd"/>
      <w:r w:rsidRPr="00304589">
        <w:rPr>
          <w:rFonts w:ascii="Consolas" w:hAnsi="Consolas"/>
          <w:lang w:val="fr-CH"/>
        </w:rPr>
        <w:t>&gt;</w:t>
      </w:r>
    </w:p>
    <w:p w14:paraId="30E29C95"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&lt;/a-marker&gt;</w:t>
      </w:r>
    </w:p>
    <w:p w14:paraId="33D731C8" w14:textId="24C103CD" w:rsidR="009A5CFC" w:rsidRPr="00304589" w:rsidRDefault="009A5CFC" w:rsidP="009A5CFC">
      <w:pPr>
        <w:rPr>
          <w:rFonts w:ascii="Consolas" w:hAnsi="Consolas"/>
        </w:rPr>
      </w:pPr>
    </w:p>
    <w:p w14:paraId="619D8891" w14:textId="77777777" w:rsidR="009A5CFC" w:rsidRPr="00304589" w:rsidRDefault="009A5CFC" w:rsidP="009A5CFC">
      <w:pPr>
        <w:rPr>
          <w:rFonts w:ascii="Consolas" w:hAnsi="Consolas"/>
        </w:rPr>
      </w:pPr>
    </w:p>
    <w:p w14:paraId="738D0461" w14:textId="77777777" w:rsidR="009A5CFC" w:rsidRPr="00304589" w:rsidRDefault="009A5CFC" w:rsidP="009A5CFC">
      <w:pPr>
        <w:rPr>
          <w:rFonts w:ascii="Consolas" w:hAnsi="Consolas"/>
        </w:rPr>
      </w:pPr>
      <w:r w:rsidRPr="00304589">
        <w:rPr>
          <w:rFonts w:ascii="Consolas" w:hAnsi="Consolas"/>
        </w:rPr>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pattern-polymechanik.patt</w:t>
      </w:r>
      <w:proofErr w:type="spellEnd"/>
      <w:r w:rsidRPr="00304589">
        <w:rPr>
          <w:rFonts w:ascii="Consolas" w:hAnsi="Consolas"/>
        </w:rPr>
        <w:t>"&gt;</w:t>
      </w:r>
    </w:p>
    <w:p w14:paraId="03EDF80D" w14:textId="77777777"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w:t>
      </w:r>
      <w:proofErr w:type="gramStart"/>
      <w:r w:rsidRPr="00304589">
        <w:rPr>
          <w:rFonts w:ascii="Consolas" w:hAnsi="Consolas"/>
          <w:lang w:val="fr-CH"/>
        </w:rPr>
        <w:t>a</w:t>
      </w:r>
      <w:proofErr w:type="gramEnd"/>
      <w:r w:rsidRPr="00304589">
        <w:rPr>
          <w:rFonts w:ascii="Consolas" w:hAnsi="Consolas"/>
          <w:lang w:val="fr-CH"/>
        </w:rPr>
        <w:t xml:space="preserve">-box </w:t>
      </w:r>
      <w:proofErr w:type="spellStart"/>
      <w:r w:rsidRPr="00304589">
        <w:rPr>
          <w:rFonts w:ascii="Consolas" w:hAnsi="Consolas"/>
          <w:lang w:val="fr-CH"/>
        </w:rPr>
        <w:t>postition</w:t>
      </w:r>
      <w:proofErr w:type="spellEnd"/>
      <w:r w:rsidRPr="00304589">
        <w:rPr>
          <w:rFonts w:ascii="Consolas" w:hAnsi="Consolas"/>
          <w:lang w:val="fr-CH"/>
        </w:rPr>
        <w:t>="0 0 0" onClick="location.href='https://ar.wibilea.ch/polymechanik.html'"</w:t>
      </w:r>
    </w:p>
    <w:p w14:paraId="5B51B31C"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src</w:t>
      </w:r>
      <w:proofErr w:type="spellEnd"/>
      <w:proofErr w:type="gramEnd"/>
      <w:r w:rsidRPr="00304589">
        <w:rPr>
          <w:rFonts w:ascii="Consolas" w:hAnsi="Consolas"/>
          <w:lang w:val="fr-CH"/>
        </w:rPr>
        <w:t>="</w:t>
      </w:r>
      <w:proofErr w:type="spellStart"/>
      <w:r w:rsidRPr="00304589">
        <w:rPr>
          <w:rFonts w:ascii="Consolas" w:hAnsi="Consolas"/>
          <w:lang w:val="fr-CH"/>
        </w:rPr>
        <w:t>img</w:t>
      </w:r>
      <w:proofErr w:type="spellEnd"/>
      <w:r w:rsidRPr="00304589">
        <w:rPr>
          <w:rFonts w:ascii="Consolas" w:hAnsi="Consolas"/>
          <w:lang w:val="fr-CH"/>
        </w:rPr>
        <w:t>/poly.PNG"&gt;&lt;/a-box&gt;</w:t>
      </w:r>
    </w:p>
    <w:p w14:paraId="68510F56" w14:textId="4C31201C"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 xml:space="preserve">-model="#zombie" animation-mixer="clip: </w:t>
      </w:r>
      <w:proofErr w:type="spellStart"/>
      <w:r w:rsidRPr="00304589">
        <w:rPr>
          <w:rFonts w:ascii="Consolas" w:hAnsi="Consolas"/>
          <w:lang w:val="fr-CH"/>
        </w:rPr>
        <w:t>z_armature|Push-up</w:t>
      </w:r>
      <w:proofErr w:type="spellEnd"/>
      <w:r w:rsidRPr="00304589">
        <w:rPr>
          <w:rFonts w:ascii="Consolas" w:hAnsi="Consolas"/>
          <w:lang w:val="fr-CH"/>
        </w:rPr>
        <w:t xml:space="preserve">; loop:2; </w:t>
      </w:r>
      <w:proofErr w:type="spellStart"/>
      <w:r w:rsidRPr="00304589">
        <w:rPr>
          <w:rFonts w:ascii="Consolas" w:hAnsi="Consolas"/>
          <w:lang w:val="fr-CH"/>
        </w:rPr>
        <w:t>timeScale</w:t>
      </w:r>
      <w:proofErr w:type="spellEnd"/>
      <w:r w:rsidRPr="00304589">
        <w:rPr>
          <w:rFonts w:ascii="Consolas" w:hAnsi="Consolas"/>
          <w:lang w:val="fr-CH"/>
        </w:rPr>
        <w:t>: 2;"</w:t>
      </w:r>
    </w:p>
    <w:p w14:paraId="08C6521A"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="0.2 0.2 0.2" rotation="-90 0 0" position="0.5 0 -1"&gt;&lt;/a-</w:t>
      </w:r>
      <w:proofErr w:type="spellStart"/>
      <w:r w:rsidRPr="00304589">
        <w:rPr>
          <w:rFonts w:ascii="Consolas" w:hAnsi="Consolas"/>
          <w:lang w:val="fr-CH"/>
        </w:rPr>
        <w:t>entity</w:t>
      </w:r>
      <w:proofErr w:type="spellEnd"/>
      <w:r w:rsidRPr="00304589">
        <w:rPr>
          <w:rFonts w:ascii="Consolas" w:hAnsi="Consolas"/>
          <w:lang w:val="fr-CH"/>
        </w:rPr>
        <w:t>&gt;</w:t>
      </w:r>
    </w:p>
    <w:p w14:paraId="3B486C96" w14:textId="49DF5C31"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hebel</w:t>
      </w:r>
      <w:proofErr w:type="spellEnd"/>
      <w:r w:rsidRPr="00304589">
        <w:rPr>
          <w:rFonts w:ascii="Consolas" w:hAnsi="Consolas"/>
          <w:lang w:val="fr-CH"/>
        </w:rPr>
        <w:t xml:space="preserve">" animation-mixer="clip: CINEMA_4D_Main; loop:2; </w:t>
      </w:r>
      <w:proofErr w:type="spellStart"/>
      <w:r w:rsidRPr="00304589">
        <w:rPr>
          <w:rFonts w:ascii="Consolas" w:hAnsi="Consolas"/>
          <w:lang w:val="fr-CH"/>
        </w:rPr>
        <w:t>timeScale</w:t>
      </w:r>
      <w:proofErr w:type="spellEnd"/>
      <w:r w:rsidRPr="00304589">
        <w:rPr>
          <w:rFonts w:ascii="Consolas" w:hAnsi="Consolas"/>
          <w:lang w:val="fr-CH"/>
        </w:rPr>
        <w:t>: 2;"</w:t>
      </w:r>
    </w:p>
    <w:p w14:paraId="647A98B9"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="0.005 0.005 0.005" rotation="-90 0 0" position="-0.45 0 -1.4"&gt;&lt;/a-</w:t>
      </w:r>
      <w:proofErr w:type="spellStart"/>
      <w:r w:rsidRPr="00304589">
        <w:rPr>
          <w:rFonts w:ascii="Consolas" w:hAnsi="Consolas"/>
          <w:lang w:val="fr-CH"/>
        </w:rPr>
        <w:t>entity</w:t>
      </w:r>
      <w:proofErr w:type="spellEnd"/>
      <w:r w:rsidRPr="00304589">
        <w:rPr>
          <w:rFonts w:ascii="Consolas" w:hAnsi="Consolas"/>
          <w:lang w:val="fr-CH"/>
        </w:rPr>
        <w:t>&gt;</w:t>
      </w:r>
    </w:p>
    <w:p w14:paraId="4E41D011" w14:textId="1535260A"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workbench</w:t>
      </w:r>
      <w:proofErr w:type="spellEnd"/>
      <w:r w:rsidRPr="00304589">
        <w:rPr>
          <w:rFonts w:ascii="Consolas" w:hAnsi="Consolas"/>
          <w:lang w:val="fr-CH"/>
        </w:rPr>
        <w:t xml:space="preserve">" </w:t>
      </w:r>
      <w:proofErr w:type="spellStart"/>
      <w:r w:rsidRPr="00304589">
        <w:rPr>
          <w:rFonts w:ascii="Consolas" w:hAnsi="Consolas"/>
          <w:lang w:val="fr-CH"/>
        </w:rPr>
        <w:t>scale</w:t>
      </w:r>
      <w:proofErr w:type="spellEnd"/>
      <w:r w:rsidRPr="00304589">
        <w:rPr>
          <w:rFonts w:ascii="Consolas" w:hAnsi="Consolas"/>
          <w:lang w:val="fr-CH"/>
        </w:rPr>
        <w:t>="0.4 0.4 0.4" rotation="0 270 90" position="-0.5 0 -1"&gt;&lt;/a-</w:t>
      </w:r>
      <w:proofErr w:type="spellStart"/>
      <w:r w:rsidRPr="00304589">
        <w:rPr>
          <w:rFonts w:ascii="Consolas" w:hAnsi="Consolas"/>
          <w:lang w:val="fr-CH"/>
        </w:rPr>
        <w:t>entity</w:t>
      </w:r>
      <w:proofErr w:type="spellEnd"/>
      <w:r w:rsidRPr="00304589">
        <w:rPr>
          <w:rFonts w:ascii="Consolas" w:hAnsi="Consolas"/>
          <w:lang w:val="fr-CH"/>
        </w:rPr>
        <w:t>&gt;</w:t>
      </w:r>
    </w:p>
    <w:p w14:paraId="4DD7F45E"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&lt;/a-marker&gt;</w:t>
      </w:r>
    </w:p>
    <w:p w14:paraId="70C68BF8" w14:textId="77777777" w:rsidR="009A5CFC" w:rsidRPr="00304589" w:rsidRDefault="009A5CFC" w:rsidP="009A5CFC">
      <w:pPr>
        <w:rPr>
          <w:rFonts w:ascii="Consolas" w:hAnsi="Consolas"/>
        </w:rPr>
      </w:pPr>
    </w:p>
    <w:p w14:paraId="0BF4906C" w14:textId="77777777" w:rsidR="009A5CFC" w:rsidRPr="00304589" w:rsidRDefault="009A5CFC" w:rsidP="009A5CFC">
      <w:pPr>
        <w:rPr>
          <w:rFonts w:ascii="Consolas" w:hAnsi="Consolas"/>
        </w:rPr>
      </w:pPr>
    </w:p>
    <w:p w14:paraId="4055454B" w14:textId="77777777" w:rsidR="009A5CFC" w:rsidRPr="00304589" w:rsidRDefault="009A5CFC" w:rsidP="009A5CFC">
      <w:pPr>
        <w:rPr>
          <w:rFonts w:ascii="Consolas" w:hAnsi="Consolas"/>
        </w:rPr>
      </w:pPr>
      <w:r w:rsidRPr="00304589">
        <w:rPr>
          <w:rFonts w:ascii="Consolas" w:hAnsi="Consolas"/>
        </w:rPr>
        <w:lastRenderedPageBreak/>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pattern-end.patt</w:t>
      </w:r>
      <w:proofErr w:type="spellEnd"/>
      <w:r w:rsidRPr="00304589">
        <w:rPr>
          <w:rFonts w:ascii="Consolas" w:hAnsi="Consolas"/>
        </w:rPr>
        <w:t>"&gt;</w:t>
      </w:r>
    </w:p>
    <w:p w14:paraId="225021B8" w14:textId="77777777" w:rsidR="009A5CFC" w:rsidRPr="00304589" w:rsidRDefault="009A5CFC" w:rsidP="009A5CFC">
      <w:pPr>
        <w:rPr>
          <w:rFonts w:ascii="Consolas" w:hAnsi="Consolas"/>
        </w:rPr>
      </w:pPr>
      <w:r w:rsidRPr="00304589">
        <w:rPr>
          <w:rFonts w:ascii="Consolas" w:hAnsi="Consolas"/>
        </w:rPr>
        <w:t xml:space="preserve">            &lt;a-text </w:t>
      </w:r>
      <w:proofErr w:type="spellStart"/>
      <w:r w:rsidRPr="00304589">
        <w:rPr>
          <w:rFonts w:ascii="Consolas" w:hAnsi="Consolas"/>
        </w:rPr>
        <w:t>id</w:t>
      </w:r>
      <w:proofErr w:type="spellEnd"/>
      <w:r w:rsidRPr="00304589">
        <w:rPr>
          <w:rFonts w:ascii="Consolas" w:hAnsi="Consolas"/>
        </w:rPr>
        <w:t>="</w:t>
      </w:r>
      <w:proofErr w:type="spellStart"/>
      <w:r w:rsidRPr="00304589">
        <w:rPr>
          <w:rFonts w:ascii="Consolas" w:hAnsi="Consolas"/>
        </w:rPr>
        <w:t>sprechblasen</w:t>
      </w:r>
      <w:proofErr w:type="spellEnd"/>
      <w:r w:rsidRPr="00304589">
        <w:rPr>
          <w:rFonts w:ascii="Consolas" w:hAnsi="Consolas"/>
        </w:rPr>
        <w:t>"</w:t>
      </w:r>
    </w:p>
    <w:p w14:paraId="772A50A7" w14:textId="77777777" w:rsidR="009A5CFC" w:rsidRPr="00304589" w:rsidRDefault="009A5CFC" w:rsidP="009A5CFC">
      <w:pPr>
        <w:rPr>
          <w:rFonts w:ascii="Consolas" w:hAnsi="Consolas"/>
        </w:rPr>
      </w:pPr>
      <w:r w:rsidRPr="00304589">
        <w:rPr>
          <w:rFonts w:ascii="Consolas" w:hAnsi="Consolas"/>
        </w:rPr>
        <w:t xml:space="preserve">                </w:t>
      </w:r>
      <w:proofErr w:type="spellStart"/>
      <w:r w:rsidRPr="00304589">
        <w:rPr>
          <w:rFonts w:ascii="Consolas" w:hAnsi="Consolas"/>
        </w:rPr>
        <w:t>value</w:t>
      </w:r>
      <w:proofErr w:type="spellEnd"/>
      <w:r w:rsidRPr="00304589">
        <w:rPr>
          <w:rFonts w:ascii="Consolas" w:hAnsi="Consolas"/>
        </w:rPr>
        <w:t>="Hallo Schüler/Innen.</w:t>
      </w:r>
    </w:p>
    <w:p w14:paraId="2D651B71" w14:textId="77777777" w:rsidR="009A5CFC" w:rsidRPr="00304589" w:rsidRDefault="009A5CFC" w:rsidP="009A5CFC">
      <w:pPr>
        <w:rPr>
          <w:rFonts w:ascii="Consolas" w:hAnsi="Consolas"/>
        </w:rPr>
      </w:pPr>
      <w:r w:rsidRPr="00304589">
        <w:rPr>
          <w:rFonts w:ascii="Consolas" w:hAnsi="Consolas"/>
        </w:rPr>
        <w:t xml:space="preserve">            Wir begrüssen euch herzlich zur Projektarbeit von Nicola und Till. Wir haben für euch </w:t>
      </w:r>
      <w:proofErr w:type="spellStart"/>
      <w:r w:rsidRPr="00304589">
        <w:rPr>
          <w:rFonts w:ascii="Consolas" w:hAnsi="Consolas"/>
        </w:rPr>
        <w:t>Augmented</w:t>
      </w:r>
      <w:proofErr w:type="spellEnd"/>
      <w:r w:rsidRPr="00304589">
        <w:rPr>
          <w:rFonts w:ascii="Consolas" w:hAnsi="Consolas"/>
        </w:rPr>
        <w:t xml:space="preserve"> Reality für diesen Tag gemacht."</w:t>
      </w:r>
    </w:p>
    <w:p w14:paraId="1ADA92CC" w14:textId="77777777" w:rsidR="009A5CFC" w:rsidRPr="00304589" w:rsidRDefault="009A5CFC" w:rsidP="009A5CFC">
      <w:pPr>
        <w:rPr>
          <w:rFonts w:ascii="Consolas" w:hAnsi="Consolas"/>
          <w:lang w:val="fr-CH"/>
        </w:rPr>
      </w:pPr>
      <w:r w:rsidRPr="00304589">
        <w:rPr>
          <w:rFonts w:ascii="Consolas" w:hAnsi="Consolas"/>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="1 1 1" position="-2 -2.5 0" rotation="-90 0 0" visible="false"</w:t>
      </w:r>
    </w:p>
    <w:p w14:paraId="4E3E604B"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event</w:t>
      </w:r>
      <w:proofErr w:type="spellEnd"/>
      <w:proofErr w:type="gramEnd"/>
      <w:r w:rsidRPr="00304589">
        <w:rPr>
          <w:rFonts w:ascii="Consolas" w:hAnsi="Consolas"/>
          <w:lang w:val="fr-CH"/>
        </w:rPr>
        <w:t>-</w:t>
      </w:r>
      <w:proofErr w:type="spellStart"/>
      <w:r w:rsidRPr="00304589">
        <w:rPr>
          <w:rFonts w:ascii="Consolas" w:hAnsi="Consolas"/>
          <w:lang w:val="fr-CH"/>
        </w:rPr>
        <w:t>set__click</w:t>
      </w:r>
      <w:proofErr w:type="spellEnd"/>
      <w:r w:rsidRPr="00304589">
        <w:rPr>
          <w:rFonts w:ascii="Consolas" w:hAnsi="Consolas"/>
          <w:lang w:val="fr-CH"/>
        </w:rPr>
        <w:t>="_</w:t>
      </w:r>
      <w:proofErr w:type="spellStart"/>
      <w:r w:rsidRPr="00304589">
        <w:rPr>
          <w:rFonts w:ascii="Consolas" w:hAnsi="Consolas"/>
          <w:lang w:val="fr-CH"/>
        </w:rPr>
        <w:t>event</w:t>
      </w:r>
      <w:proofErr w:type="spellEnd"/>
      <w:r w:rsidRPr="00304589">
        <w:rPr>
          <w:rFonts w:ascii="Consolas" w:hAnsi="Consolas"/>
          <w:lang w:val="fr-CH"/>
        </w:rPr>
        <w:t xml:space="preserve">: click; visible: </w:t>
      </w:r>
      <w:proofErr w:type="spellStart"/>
      <w:r w:rsidRPr="00304589">
        <w:rPr>
          <w:rFonts w:ascii="Consolas" w:hAnsi="Consolas"/>
          <w:lang w:val="fr-CH"/>
        </w:rPr>
        <w:t>true</w:t>
      </w:r>
      <w:proofErr w:type="spellEnd"/>
      <w:r w:rsidRPr="00304589">
        <w:rPr>
          <w:rFonts w:ascii="Consolas" w:hAnsi="Consolas"/>
          <w:lang w:val="fr-CH"/>
        </w:rPr>
        <w:t>"&gt;</w:t>
      </w:r>
    </w:p>
    <w:p w14:paraId="4A010253" w14:textId="77777777"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text</w:t>
      </w:r>
      <w:proofErr w:type="spellEnd"/>
      <w:r w:rsidRPr="00304589">
        <w:rPr>
          <w:rFonts w:ascii="Consolas" w:hAnsi="Consolas"/>
          <w:lang w:val="fr-CH"/>
        </w:rPr>
        <w:t>&gt;</w:t>
      </w:r>
    </w:p>
    <w:p w14:paraId="23C30544" w14:textId="661463AB" w:rsidR="009A5CFC" w:rsidRPr="00304589" w:rsidRDefault="009A5CFC" w:rsidP="009A5CFC">
      <w:pPr>
        <w:rPr>
          <w:rFonts w:ascii="Consolas" w:hAnsi="Consolas"/>
          <w:lang w:val="fr-CH"/>
        </w:rPr>
      </w:pPr>
      <w:r w:rsidRPr="00304589">
        <w:rPr>
          <w:rFonts w:ascii="Consolas" w:hAnsi="Consolas"/>
          <w:lang w:val="fr-CH"/>
        </w:rPr>
        <w:t xml:space="preserve">            &lt;a-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steve</w:t>
      </w:r>
      <w:proofErr w:type="spellEnd"/>
      <w:r w:rsidRPr="00304589">
        <w:rPr>
          <w:rFonts w:ascii="Consolas" w:hAnsi="Consolas"/>
          <w:lang w:val="fr-CH"/>
        </w:rPr>
        <w:t xml:space="preserve">" animation-mixer="clip: Armature.001|Walk ; loop:2; </w:t>
      </w:r>
      <w:proofErr w:type="spellStart"/>
      <w:r w:rsidRPr="00304589">
        <w:rPr>
          <w:rFonts w:ascii="Consolas" w:hAnsi="Consolas"/>
          <w:lang w:val="fr-CH"/>
        </w:rPr>
        <w:t>timeScale</w:t>
      </w:r>
      <w:proofErr w:type="spellEnd"/>
      <w:r w:rsidRPr="00304589">
        <w:rPr>
          <w:rFonts w:ascii="Consolas" w:hAnsi="Consolas"/>
          <w:lang w:val="fr-CH"/>
        </w:rPr>
        <w:t>: 2;"</w:t>
      </w:r>
    </w:p>
    <w:p w14:paraId="0BADD6C0"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="0.001 0.001 0.001" rotation="0 90 270" position="0 0 0"&gt;&lt;/a-</w:t>
      </w:r>
      <w:proofErr w:type="spellStart"/>
      <w:r w:rsidRPr="00304589">
        <w:rPr>
          <w:rFonts w:ascii="Consolas" w:hAnsi="Consolas"/>
          <w:lang w:val="fr-CH"/>
        </w:rPr>
        <w:t>entity</w:t>
      </w:r>
      <w:proofErr w:type="spellEnd"/>
      <w:r w:rsidRPr="00304589">
        <w:rPr>
          <w:rFonts w:ascii="Consolas" w:hAnsi="Consolas"/>
          <w:lang w:val="fr-CH"/>
        </w:rPr>
        <w:t>&gt;</w:t>
      </w:r>
    </w:p>
    <w:p w14:paraId="27143D72" w14:textId="77777777" w:rsidR="009A5CFC" w:rsidRPr="00304589" w:rsidRDefault="009A5CFC" w:rsidP="009A5CFC">
      <w:pPr>
        <w:rPr>
          <w:rFonts w:ascii="Consolas" w:hAnsi="Consolas"/>
        </w:rPr>
      </w:pPr>
      <w:r w:rsidRPr="00304589">
        <w:rPr>
          <w:rFonts w:ascii="Consolas" w:hAnsi="Consolas"/>
          <w:lang w:val="fr-CH"/>
        </w:rPr>
        <w:t xml:space="preserve">        </w:t>
      </w:r>
      <w:r w:rsidRPr="00304589">
        <w:rPr>
          <w:rFonts w:ascii="Consolas" w:hAnsi="Consolas"/>
        </w:rPr>
        <w:t>&lt;/a-marker&gt;</w:t>
      </w:r>
    </w:p>
    <w:p w14:paraId="4E861302" w14:textId="77777777" w:rsidR="009A5CFC" w:rsidRPr="00304589" w:rsidRDefault="009A5CFC" w:rsidP="009A5CFC">
      <w:pPr>
        <w:rPr>
          <w:rFonts w:ascii="Consolas" w:hAnsi="Consolas"/>
        </w:rPr>
      </w:pPr>
      <w:r w:rsidRPr="00304589">
        <w:rPr>
          <w:rFonts w:ascii="Consolas" w:hAnsi="Consolas"/>
        </w:rPr>
        <w:t xml:space="preserve">        &lt;a-marker </w:t>
      </w:r>
      <w:proofErr w:type="spellStart"/>
      <w:r w:rsidRPr="00304589">
        <w:rPr>
          <w:rFonts w:ascii="Consolas" w:hAnsi="Consolas"/>
        </w:rPr>
        <w:t>preset</w:t>
      </w:r>
      <w:proofErr w:type="spellEnd"/>
      <w:r w:rsidRPr="00304589">
        <w:rPr>
          <w:rFonts w:ascii="Consolas" w:hAnsi="Consolas"/>
        </w:rPr>
        <w:t>="</w:t>
      </w:r>
      <w:proofErr w:type="spellStart"/>
      <w:r w:rsidRPr="00304589">
        <w:rPr>
          <w:rFonts w:ascii="Consolas" w:hAnsi="Consolas"/>
        </w:rPr>
        <w:t>custom</w:t>
      </w:r>
      <w:proofErr w:type="spellEnd"/>
      <w:r w:rsidRPr="00304589">
        <w:rPr>
          <w:rFonts w:ascii="Consolas" w:hAnsi="Consolas"/>
        </w:rPr>
        <w:t>" type="</w:t>
      </w:r>
      <w:proofErr w:type="spellStart"/>
      <w:r w:rsidRPr="00304589">
        <w:rPr>
          <w:rFonts w:ascii="Consolas" w:hAnsi="Consolas"/>
        </w:rPr>
        <w:t>pattern</w:t>
      </w:r>
      <w:proofErr w:type="spellEnd"/>
      <w:r w:rsidRPr="00304589">
        <w:rPr>
          <w:rFonts w:ascii="Consolas" w:hAnsi="Consolas"/>
        </w:rPr>
        <w:t xml:space="preserve">" </w:t>
      </w:r>
      <w:proofErr w:type="spellStart"/>
      <w:r w:rsidRPr="00304589">
        <w:rPr>
          <w:rFonts w:ascii="Consolas" w:hAnsi="Consolas"/>
        </w:rPr>
        <w:t>url</w:t>
      </w:r>
      <w:proofErr w:type="spellEnd"/>
      <w:r w:rsidRPr="00304589">
        <w:rPr>
          <w:rFonts w:ascii="Consolas" w:hAnsi="Consolas"/>
        </w:rPr>
        <w:t>="</w:t>
      </w:r>
      <w:proofErr w:type="spellStart"/>
      <w:r w:rsidRPr="00304589">
        <w:rPr>
          <w:rFonts w:ascii="Consolas" w:hAnsi="Consolas"/>
        </w:rPr>
        <w:t>pattern</w:t>
      </w:r>
      <w:proofErr w:type="spellEnd"/>
      <w:r w:rsidRPr="00304589">
        <w:rPr>
          <w:rFonts w:ascii="Consolas" w:hAnsi="Consolas"/>
        </w:rPr>
        <w:t>/neue_marker_812/</w:t>
      </w:r>
      <w:proofErr w:type="spellStart"/>
      <w:r w:rsidRPr="00304589">
        <w:rPr>
          <w:rFonts w:ascii="Consolas" w:hAnsi="Consolas"/>
        </w:rPr>
        <w:t>pattern-start.patt</w:t>
      </w:r>
      <w:proofErr w:type="spellEnd"/>
      <w:r w:rsidRPr="00304589">
        <w:rPr>
          <w:rFonts w:ascii="Consolas" w:hAnsi="Consolas"/>
        </w:rPr>
        <w:t>"&gt;</w:t>
      </w:r>
    </w:p>
    <w:p w14:paraId="08941057" w14:textId="25220056" w:rsidR="009A5CFC" w:rsidRPr="00304589" w:rsidRDefault="009A5CFC" w:rsidP="009A5CFC">
      <w:pPr>
        <w:rPr>
          <w:rFonts w:ascii="Consolas" w:hAnsi="Consolas"/>
          <w:lang w:val="fr-CH"/>
        </w:rPr>
      </w:pPr>
      <w:r w:rsidRPr="00304589">
        <w:rPr>
          <w:rFonts w:ascii="Consolas" w:hAnsi="Consolas"/>
        </w:rPr>
        <w:t xml:space="preserve">            </w:t>
      </w:r>
      <w:r w:rsidRPr="00304589">
        <w:rPr>
          <w:rFonts w:ascii="Consolas" w:hAnsi="Consolas"/>
          <w:lang w:val="fr-CH"/>
        </w:rPr>
        <w:t>&lt;a-</w:t>
      </w:r>
      <w:proofErr w:type="spellStart"/>
      <w:r w:rsidRPr="00304589">
        <w:rPr>
          <w:rFonts w:ascii="Consolas" w:hAnsi="Consolas"/>
          <w:lang w:val="fr-CH"/>
        </w:rPr>
        <w:t>entity</w:t>
      </w:r>
      <w:proofErr w:type="spellEnd"/>
      <w:r w:rsidRPr="00304589">
        <w:rPr>
          <w:rFonts w:ascii="Consolas" w:hAnsi="Consolas"/>
          <w:lang w:val="fr-CH"/>
        </w:rPr>
        <w:t xml:space="preserve"> </w:t>
      </w:r>
      <w:proofErr w:type="spellStart"/>
      <w:r w:rsidRPr="00304589">
        <w:rPr>
          <w:rFonts w:ascii="Consolas" w:hAnsi="Consolas"/>
          <w:lang w:val="fr-CH"/>
        </w:rPr>
        <w:t>gltf</w:t>
      </w:r>
      <w:proofErr w:type="spellEnd"/>
      <w:r w:rsidR="004B24C2">
        <w:rPr>
          <w:rFonts w:ascii="Consolas" w:hAnsi="Consolas"/>
          <w:lang w:val="fr-CH"/>
        </w:rPr>
        <w:fldChar w:fldCharType="begin"/>
      </w:r>
      <w:r w:rsidR="004B24C2">
        <w:instrText xml:space="preserve"> XE "</w:instrText>
      </w:r>
      <w:r w:rsidR="004B24C2" w:rsidRPr="00FC4585">
        <w:rPr>
          <w:rFonts w:ascii="Consolas" w:hAnsi="Consolas"/>
          <w:lang w:val="fr-CH"/>
        </w:rPr>
        <w:instrText>gltf</w:instrText>
      </w:r>
      <w:r w:rsidR="004B24C2">
        <w:instrText xml:space="preserve">" </w:instrText>
      </w:r>
      <w:r w:rsidR="004B24C2">
        <w:rPr>
          <w:rFonts w:ascii="Consolas" w:hAnsi="Consolas"/>
          <w:lang w:val="fr-CH"/>
        </w:rPr>
        <w:fldChar w:fldCharType="end"/>
      </w:r>
      <w:r w:rsidRPr="00304589">
        <w:rPr>
          <w:rFonts w:ascii="Consolas" w:hAnsi="Consolas"/>
          <w:lang w:val="fr-CH"/>
        </w:rPr>
        <w:t>-model="#</w:t>
      </w:r>
      <w:proofErr w:type="spellStart"/>
      <w:r w:rsidRPr="00304589">
        <w:rPr>
          <w:rFonts w:ascii="Consolas" w:hAnsi="Consolas"/>
          <w:lang w:val="fr-CH"/>
        </w:rPr>
        <w:t>steve</w:t>
      </w:r>
      <w:proofErr w:type="spellEnd"/>
      <w:r w:rsidRPr="00304589">
        <w:rPr>
          <w:rFonts w:ascii="Consolas" w:hAnsi="Consolas"/>
          <w:lang w:val="fr-CH"/>
        </w:rPr>
        <w:t xml:space="preserve">" animation-mixer="clip: Armature.001|Walk ; loop:2; </w:t>
      </w:r>
      <w:proofErr w:type="spellStart"/>
      <w:r w:rsidRPr="00304589">
        <w:rPr>
          <w:rFonts w:ascii="Consolas" w:hAnsi="Consolas"/>
          <w:lang w:val="fr-CH"/>
        </w:rPr>
        <w:t>timeScale</w:t>
      </w:r>
      <w:proofErr w:type="spellEnd"/>
      <w:r w:rsidRPr="00304589">
        <w:rPr>
          <w:rFonts w:ascii="Consolas" w:hAnsi="Consolas"/>
          <w:lang w:val="fr-CH"/>
        </w:rPr>
        <w:t>: 2;"</w:t>
      </w:r>
    </w:p>
    <w:p w14:paraId="3343A090" w14:textId="77777777" w:rsidR="009A5CFC" w:rsidRPr="00304589" w:rsidRDefault="009A5CFC" w:rsidP="009A5CFC">
      <w:pPr>
        <w:rPr>
          <w:rFonts w:ascii="Consolas" w:hAnsi="Consolas"/>
          <w:lang w:val="fr-CH"/>
        </w:rPr>
      </w:pPr>
      <w:r w:rsidRPr="00304589">
        <w:rPr>
          <w:rFonts w:ascii="Consolas" w:hAnsi="Consolas"/>
          <w:lang w:val="fr-CH"/>
        </w:rPr>
        <w:t xml:space="preserve">                </w:t>
      </w:r>
      <w:proofErr w:type="spellStart"/>
      <w:proofErr w:type="gramStart"/>
      <w:r w:rsidRPr="00304589">
        <w:rPr>
          <w:rFonts w:ascii="Consolas" w:hAnsi="Consolas"/>
          <w:lang w:val="fr-CH"/>
        </w:rPr>
        <w:t>scale</w:t>
      </w:r>
      <w:proofErr w:type="spellEnd"/>
      <w:proofErr w:type="gramEnd"/>
      <w:r w:rsidRPr="00304589">
        <w:rPr>
          <w:rFonts w:ascii="Consolas" w:hAnsi="Consolas"/>
          <w:lang w:val="fr-CH"/>
        </w:rPr>
        <w:t>="0.001 0.001 0.001" rotation="0 90 270" position="0 0 -1.4"&gt;&lt;/a-</w:t>
      </w:r>
      <w:proofErr w:type="spellStart"/>
      <w:r w:rsidRPr="00304589">
        <w:rPr>
          <w:rFonts w:ascii="Consolas" w:hAnsi="Consolas"/>
          <w:lang w:val="fr-CH"/>
        </w:rPr>
        <w:t>entity</w:t>
      </w:r>
      <w:proofErr w:type="spellEnd"/>
      <w:r w:rsidRPr="00304589">
        <w:rPr>
          <w:rFonts w:ascii="Consolas" w:hAnsi="Consolas"/>
          <w:lang w:val="fr-CH"/>
        </w:rPr>
        <w:t>&gt; -</w:t>
      </w:r>
    </w:p>
    <w:p w14:paraId="44738EAD" w14:textId="77777777" w:rsidR="009A5CFC" w:rsidRPr="00304589" w:rsidRDefault="009A5CFC" w:rsidP="009A5CFC">
      <w:pPr>
        <w:rPr>
          <w:rFonts w:ascii="Consolas" w:hAnsi="Consolas"/>
          <w:lang w:val="fr-CH"/>
        </w:rPr>
      </w:pPr>
    </w:p>
    <w:p w14:paraId="20355EF0" w14:textId="77777777" w:rsidR="009A5CFC" w:rsidRPr="00304589" w:rsidRDefault="009A5CFC" w:rsidP="009A5CFC">
      <w:pPr>
        <w:rPr>
          <w:rFonts w:ascii="Consolas" w:hAnsi="Consolas"/>
          <w:lang w:val="fr-CH"/>
        </w:rPr>
      </w:pPr>
      <w:r w:rsidRPr="00304589">
        <w:rPr>
          <w:rFonts w:ascii="Consolas" w:hAnsi="Consolas"/>
          <w:lang w:val="fr-CH"/>
        </w:rPr>
        <w:t xml:space="preserve">        &lt;/a-marker&gt;</w:t>
      </w:r>
    </w:p>
    <w:p w14:paraId="3A87D9BB"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gramStart"/>
      <w:r w:rsidRPr="00304589">
        <w:rPr>
          <w:rFonts w:ascii="Consolas" w:hAnsi="Consolas"/>
          <w:lang w:val="fr-CH"/>
        </w:rPr>
        <w:t>a</w:t>
      </w:r>
      <w:proofErr w:type="gramEnd"/>
      <w:r w:rsidRPr="00304589">
        <w:rPr>
          <w:rFonts w:ascii="Consolas" w:hAnsi="Consolas"/>
          <w:lang w:val="fr-CH"/>
        </w:rPr>
        <w:t>-</w:t>
      </w:r>
      <w:proofErr w:type="spellStart"/>
      <w:r w:rsidRPr="00304589">
        <w:rPr>
          <w:rFonts w:ascii="Consolas" w:hAnsi="Consolas"/>
          <w:lang w:val="fr-CH"/>
        </w:rPr>
        <w:t>entity</w:t>
      </w:r>
      <w:proofErr w:type="spellEnd"/>
      <w:r w:rsidRPr="00304589">
        <w:rPr>
          <w:rFonts w:ascii="Consolas" w:hAnsi="Consolas"/>
          <w:lang w:val="fr-CH"/>
        </w:rPr>
        <w:t xml:space="preserve"> camera&gt;&lt;/a-</w:t>
      </w:r>
      <w:proofErr w:type="spellStart"/>
      <w:r w:rsidRPr="00304589">
        <w:rPr>
          <w:rFonts w:ascii="Consolas" w:hAnsi="Consolas"/>
          <w:lang w:val="fr-CH"/>
        </w:rPr>
        <w:t>entity</w:t>
      </w:r>
      <w:proofErr w:type="spellEnd"/>
      <w:r w:rsidRPr="00304589">
        <w:rPr>
          <w:rFonts w:ascii="Consolas" w:hAnsi="Consolas"/>
          <w:lang w:val="fr-CH"/>
        </w:rPr>
        <w:t>&gt;</w:t>
      </w:r>
    </w:p>
    <w:p w14:paraId="08B8ABC9"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gramStart"/>
      <w:r w:rsidRPr="00304589">
        <w:rPr>
          <w:rFonts w:ascii="Consolas" w:hAnsi="Consolas"/>
          <w:lang w:val="fr-CH"/>
        </w:rPr>
        <w:t>a</w:t>
      </w:r>
      <w:proofErr w:type="gramEnd"/>
      <w:r w:rsidRPr="00304589">
        <w:rPr>
          <w:rFonts w:ascii="Consolas" w:hAnsi="Consolas"/>
          <w:lang w:val="fr-CH"/>
        </w:rPr>
        <w:t>-camera&gt;</w:t>
      </w:r>
    </w:p>
    <w:p w14:paraId="2FA2F11F" w14:textId="77777777" w:rsidR="009A5CFC" w:rsidRPr="00304589" w:rsidRDefault="009A5CFC" w:rsidP="009A5CFC">
      <w:pPr>
        <w:rPr>
          <w:rFonts w:ascii="Consolas" w:hAnsi="Consolas"/>
          <w:lang w:val="fr-CH"/>
        </w:rPr>
      </w:pPr>
      <w:r w:rsidRPr="00304589">
        <w:rPr>
          <w:rFonts w:ascii="Consolas" w:hAnsi="Consolas"/>
          <w:lang w:val="fr-CH"/>
        </w:rPr>
        <w:t xml:space="preserve">            &lt;</w:t>
      </w:r>
      <w:proofErr w:type="gramStart"/>
      <w:r w:rsidRPr="00304589">
        <w:rPr>
          <w:rFonts w:ascii="Consolas" w:hAnsi="Consolas"/>
          <w:lang w:val="fr-CH"/>
        </w:rPr>
        <w:t>a</w:t>
      </w:r>
      <w:proofErr w:type="gramEnd"/>
      <w:r w:rsidRPr="00304589">
        <w:rPr>
          <w:rFonts w:ascii="Consolas" w:hAnsi="Consolas"/>
          <w:lang w:val="fr-CH"/>
        </w:rPr>
        <w:t>-</w:t>
      </w:r>
      <w:proofErr w:type="spellStart"/>
      <w:r w:rsidRPr="00304589">
        <w:rPr>
          <w:rFonts w:ascii="Consolas" w:hAnsi="Consolas"/>
          <w:lang w:val="fr-CH"/>
        </w:rPr>
        <w:t>cursor</w:t>
      </w:r>
      <w:proofErr w:type="spellEnd"/>
      <w:r w:rsidRPr="00304589">
        <w:rPr>
          <w:rFonts w:ascii="Consolas" w:hAnsi="Consolas"/>
          <w:lang w:val="fr-CH"/>
        </w:rPr>
        <w:t>&gt;&lt;/a-</w:t>
      </w:r>
      <w:proofErr w:type="spellStart"/>
      <w:r w:rsidRPr="00304589">
        <w:rPr>
          <w:rFonts w:ascii="Consolas" w:hAnsi="Consolas"/>
          <w:lang w:val="fr-CH"/>
        </w:rPr>
        <w:t>cursor</w:t>
      </w:r>
      <w:proofErr w:type="spellEnd"/>
      <w:r w:rsidRPr="00304589">
        <w:rPr>
          <w:rFonts w:ascii="Consolas" w:hAnsi="Consolas"/>
          <w:lang w:val="fr-CH"/>
        </w:rPr>
        <w:t>&gt;</w:t>
      </w:r>
    </w:p>
    <w:p w14:paraId="19090775" w14:textId="77777777" w:rsidR="009A5CFC" w:rsidRPr="00304589" w:rsidRDefault="009A5CFC" w:rsidP="009A5CFC">
      <w:pPr>
        <w:rPr>
          <w:rFonts w:ascii="Consolas" w:hAnsi="Consolas"/>
          <w:lang w:val="fr-CH"/>
        </w:rPr>
      </w:pPr>
      <w:r w:rsidRPr="00304589">
        <w:rPr>
          <w:rFonts w:ascii="Consolas" w:hAnsi="Consolas"/>
          <w:lang w:val="fr-CH"/>
        </w:rPr>
        <w:t xml:space="preserve">        &lt;/a-camera&gt;</w:t>
      </w:r>
    </w:p>
    <w:p w14:paraId="19E17D0D" w14:textId="477815E9" w:rsidR="009A5CFC" w:rsidRPr="00304589" w:rsidRDefault="00835054" w:rsidP="009A5CFC">
      <w:pPr>
        <w:rPr>
          <w:rFonts w:ascii="Consolas" w:hAnsi="Consolas"/>
          <w:lang w:val="fr-CH"/>
        </w:rPr>
      </w:pPr>
      <w:r>
        <w:rPr>
          <w:rFonts w:ascii="Consolas" w:hAnsi="Consolas"/>
          <w:lang w:val="fr-CH"/>
        </w:rPr>
        <w:t xml:space="preserve">    &lt;/a-scene&gt;</w:t>
      </w:r>
    </w:p>
    <w:p w14:paraId="2C2DB461" w14:textId="37BE9B16" w:rsidR="009A5CFC" w:rsidRPr="00304589" w:rsidRDefault="00835054" w:rsidP="009A5CFC">
      <w:pPr>
        <w:rPr>
          <w:rFonts w:ascii="Consolas" w:hAnsi="Consolas"/>
          <w:lang w:val="fr-CH"/>
        </w:rPr>
      </w:pPr>
      <w:r>
        <w:rPr>
          <w:rFonts w:ascii="Consolas" w:hAnsi="Consolas"/>
          <w:lang w:val="fr-CH"/>
        </w:rPr>
        <w:t>&lt;/body&gt;</w:t>
      </w:r>
    </w:p>
    <w:p w14:paraId="4E98B279" w14:textId="706DBB63" w:rsidR="004121FB" w:rsidRPr="00304589" w:rsidRDefault="009A5CFC" w:rsidP="009A5CFC">
      <w:pPr>
        <w:rPr>
          <w:rFonts w:ascii="Consolas" w:hAnsi="Consolas"/>
          <w:lang w:val="fr-CH"/>
        </w:rPr>
      </w:pPr>
      <w:r w:rsidRPr="00304589">
        <w:rPr>
          <w:rFonts w:ascii="Consolas" w:hAnsi="Consolas"/>
          <w:lang w:val="fr-CH"/>
        </w:rPr>
        <w:t>&lt;/html&gt;</w:t>
      </w:r>
    </w:p>
    <w:sectPr w:rsidR="004121FB" w:rsidRPr="00304589" w:rsidSect="0046762E">
      <w:type w:val="continuous"/>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E5E868" w14:textId="77777777" w:rsidR="004B24C2" w:rsidRDefault="004B24C2" w:rsidP="00E06E6F">
      <w:pPr>
        <w:spacing w:after="0" w:line="240" w:lineRule="auto"/>
      </w:pPr>
      <w:r>
        <w:separator/>
      </w:r>
    </w:p>
  </w:endnote>
  <w:endnote w:type="continuationSeparator" w:id="0">
    <w:p w14:paraId="73B7DE29" w14:textId="77777777" w:rsidR="004B24C2" w:rsidRDefault="004B24C2" w:rsidP="00E06E6F">
      <w:pPr>
        <w:spacing w:after="0" w:line="240" w:lineRule="auto"/>
      </w:pPr>
      <w:r>
        <w:continuationSeparator/>
      </w:r>
    </w:p>
  </w:endnote>
  <w:endnote w:type="continuationNotice" w:id="1">
    <w:p w14:paraId="02060F98" w14:textId="77777777" w:rsidR="004B24C2" w:rsidRDefault="004B24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68C26F" w14:textId="4637181D" w:rsidR="004B24C2" w:rsidRDefault="00EA5779">
    <w:pPr>
      <w:pStyle w:val="Fuzeile"/>
    </w:pPr>
    <w:fldSimple w:instr=" FILENAME   \* MERGEFORMAT ">
      <w:r w:rsidR="004B24C2">
        <w:rPr>
          <w:noProof/>
        </w:rPr>
        <w:t>Augmented Reality.docx</w:t>
      </w:r>
    </w:fldSimple>
    <w:r w:rsidR="004B24C2">
      <w:tab/>
    </w:r>
    <w:r w:rsidR="004B24C2">
      <w:fldChar w:fldCharType="begin"/>
    </w:r>
    <w:r w:rsidR="004B24C2">
      <w:instrText xml:space="preserve"> CREATEDATE  \@ "dd.MM.yy"  \* MERGEFORMAT </w:instrText>
    </w:r>
    <w:r w:rsidR="004B24C2">
      <w:fldChar w:fldCharType="separate"/>
    </w:r>
    <w:r w:rsidR="004B24C2">
      <w:rPr>
        <w:noProof/>
      </w:rPr>
      <w:t>06.04.20</w:t>
    </w:r>
    <w:r w:rsidR="004B24C2">
      <w:fldChar w:fldCharType="end"/>
    </w:r>
    <w:r w:rsidR="004B24C2">
      <w:tab/>
      <w:t xml:space="preserve">Seite </w:t>
    </w:r>
    <w:r w:rsidR="004B24C2">
      <w:fldChar w:fldCharType="begin"/>
    </w:r>
    <w:r w:rsidR="004B24C2">
      <w:instrText xml:space="preserve"> PAGE   \* MERGEFORMAT </w:instrText>
    </w:r>
    <w:r w:rsidR="004B24C2">
      <w:fldChar w:fldCharType="separate"/>
    </w:r>
    <w:r w:rsidR="006C6C1D">
      <w:rPr>
        <w:noProof/>
      </w:rPr>
      <w:t>56</w:t>
    </w:r>
    <w:r w:rsidR="004B24C2">
      <w:fldChar w:fldCharType="end"/>
    </w:r>
    <w:r w:rsidR="004B24C2">
      <w:t xml:space="preserve"> von </w:t>
    </w:r>
    <w:fldSimple w:instr=" NUMPAGES   \* MERGEFORMAT ">
      <w:r w:rsidR="006C6C1D">
        <w:rPr>
          <w:noProof/>
        </w:rPr>
        <w:t>66</w:t>
      </w:r>
    </w:fldSimple>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4B24C2" w14:paraId="179A8E50" w14:textId="77777777" w:rsidTr="5996BB11">
      <w:tc>
        <w:tcPr>
          <w:tcW w:w="3024" w:type="dxa"/>
        </w:tcPr>
        <w:p w14:paraId="13DC01A2" w14:textId="64151BC0" w:rsidR="004B24C2" w:rsidRDefault="004B24C2" w:rsidP="5996BB11">
          <w:pPr>
            <w:pStyle w:val="Kopfzeile"/>
            <w:ind w:left="-115"/>
          </w:pPr>
        </w:p>
      </w:tc>
      <w:tc>
        <w:tcPr>
          <w:tcW w:w="3024" w:type="dxa"/>
        </w:tcPr>
        <w:p w14:paraId="4D974067" w14:textId="095619BE" w:rsidR="004B24C2" w:rsidRDefault="004B24C2" w:rsidP="5996BB11">
          <w:pPr>
            <w:pStyle w:val="Kopfzeile"/>
            <w:jc w:val="center"/>
          </w:pPr>
        </w:p>
      </w:tc>
      <w:tc>
        <w:tcPr>
          <w:tcW w:w="3024" w:type="dxa"/>
        </w:tcPr>
        <w:p w14:paraId="1E542A9B" w14:textId="3700CAE7" w:rsidR="004B24C2" w:rsidRDefault="004B24C2" w:rsidP="5996BB11">
          <w:pPr>
            <w:pStyle w:val="Kopfzeile"/>
            <w:ind w:right="-115"/>
            <w:jc w:val="right"/>
          </w:pPr>
        </w:p>
      </w:tc>
    </w:tr>
  </w:tbl>
  <w:p w14:paraId="4745153B" w14:textId="39249E27" w:rsidR="004B24C2" w:rsidRDefault="004B24C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105D9C" w14:textId="77777777" w:rsidR="004B24C2" w:rsidRDefault="004B24C2" w:rsidP="00E06E6F">
      <w:pPr>
        <w:spacing w:after="0" w:line="240" w:lineRule="auto"/>
      </w:pPr>
      <w:r>
        <w:separator/>
      </w:r>
    </w:p>
  </w:footnote>
  <w:footnote w:type="continuationSeparator" w:id="0">
    <w:p w14:paraId="3C839B01" w14:textId="77777777" w:rsidR="004B24C2" w:rsidRDefault="004B24C2" w:rsidP="00E06E6F">
      <w:pPr>
        <w:spacing w:after="0" w:line="240" w:lineRule="auto"/>
      </w:pPr>
      <w:r>
        <w:continuationSeparator/>
      </w:r>
    </w:p>
  </w:footnote>
  <w:footnote w:type="continuationNotice" w:id="1">
    <w:p w14:paraId="2DB9B943" w14:textId="77777777" w:rsidR="004B24C2" w:rsidRDefault="004B24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2F5127" w14:textId="1D0A2FFE" w:rsidR="004B24C2" w:rsidRDefault="004B24C2">
    <w:pPr>
      <w:pStyle w:val="Kopfzeile"/>
    </w:pPr>
    <w:r>
      <w:t>Nicola Pettikoffer &amp; Till Gasser</w:t>
    </w:r>
    <w:r>
      <w:tab/>
    </w:r>
    <w:r>
      <w:tab/>
      <w:t>Augmented Reality</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4B24C2" w14:paraId="570C8576" w14:textId="77777777" w:rsidTr="5996BB11">
      <w:tc>
        <w:tcPr>
          <w:tcW w:w="3024" w:type="dxa"/>
        </w:tcPr>
        <w:p w14:paraId="5A8B174D" w14:textId="4BD9E18D" w:rsidR="004B24C2" w:rsidRDefault="004B24C2" w:rsidP="5996BB11">
          <w:pPr>
            <w:pStyle w:val="Kopfzeile"/>
            <w:ind w:left="-115"/>
          </w:pPr>
        </w:p>
      </w:tc>
      <w:tc>
        <w:tcPr>
          <w:tcW w:w="3024" w:type="dxa"/>
        </w:tcPr>
        <w:p w14:paraId="70F939E2" w14:textId="00520E76" w:rsidR="004B24C2" w:rsidRDefault="004B24C2" w:rsidP="5996BB11">
          <w:pPr>
            <w:pStyle w:val="Kopfzeile"/>
            <w:jc w:val="center"/>
          </w:pPr>
        </w:p>
      </w:tc>
      <w:tc>
        <w:tcPr>
          <w:tcW w:w="3024" w:type="dxa"/>
        </w:tcPr>
        <w:p w14:paraId="04B1EC23" w14:textId="42044EA6" w:rsidR="004B24C2" w:rsidRDefault="004B24C2" w:rsidP="5996BB11">
          <w:pPr>
            <w:pStyle w:val="Kopfzeile"/>
            <w:ind w:right="-115"/>
            <w:jc w:val="right"/>
          </w:pPr>
        </w:p>
      </w:tc>
    </w:tr>
  </w:tbl>
  <w:p w14:paraId="01C1F60E" w14:textId="6AC61C5D" w:rsidR="004B24C2" w:rsidRDefault="004B24C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832AB7"/>
    <w:multiLevelType w:val="hybridMultilevel"/>
    <w:tmpl w:val="E5C08BCE"/>
    <w:lvl w:ilvl="0" w:tplc="E3E68024">
      <w:start w:val="1"/>
      <w:numFmt w:val="lowerLetter"/>
      <w:lvlText w:val="%1."/>
      <w:lvlJc w:val="left"/>
      <w:pPr>
        <w:ind w:left="720" w:hanging="360"/>
      </w:pPr>
    </w:lvl>
    <w:lvl w:ilvl="1" w:tplc="6756DA44">
      <w:start w:val="1"/>
      <w:numFmt w:val="lowerLetter"/>
      <w:lvlText w:val="%2."/>
      <w:lvlJc w:val="left"/>
      <w:pPr>
        <w:ind w:left="1440" w:hanging="360"/>
      </w:pPr>
    </w:lvl>
    <w:lvl w:ilvl="2" w:tplc="F3243EF0">
      <w:start w:val="1"/>
      <w:numFmt w:val="lowerRoman"/>
      <w:lvlText w:val="%3."/>
      <w:lvlJc w:val="right"/>
      <w:pPr>
        <w:ind w:left="2160" w:hanging="180"/>
      </w:pPr>
    </w:lvl>
    <w:lvl w:ilvl="3" w:tplc="071C2BAC">
      <w:start w:val="1"/>
      <w:numFmt w:val="decimal"/>
      <w:lvlText w:val="%4."/>
      <w:lvlJc w:val="left"/>
      <w:pPr>
        <w:ind w:left="2880" w:hanging="360"/>
      </w:pPr>
    </w:lvl>
    <w:lvl w:ilvl="4" w:tplc="B9880E06">
      <w:start w:val="1"/>
      <w:numFmt w:val="lowerLetter"/>
      <w:lvlText w:val="%5."/>
      <w:lvlJc w:val="left"/>
      <w:pPr>
        <w:ind w:left="3600" w:hanging="360"/>
      </w:pPr>
    </w:lvl>
    <w:lvl w:ilvl="5" w:tplc="50E48BF8">
      <w:start w:val="1"/>
      <w:numFmt w:val="lowerRoman"/>
      <w:lvlText w:val="%6."/>
      <w:lvlJc w:val="right"/>
      <w:pPr>
        <w:ind w:left="4320" w:hanging="180"/>
      </w:pPr>
    </w:lvl>
    <w:lvl w:ilvl="6" w:tplc="434C4280">
      <w:start w:val="1"/>
      <w:numFmt w:val="decimal"/>
      <w:lvlText w:val="%7."/>
      <w:lvlJc w:val="left"/>
      <w:pPr>
        <w:ind w:left="5040" w:hanging="360"/>
      </w:pPr>
    </w:lvl>
    <w:lvl w:ilvl="7" w:tplc="B29812FC">
      <w:start w:val="1"/>
      <w:numFmt w:val="lowerLetter"/>
      <w:lvlText w:val="%8."/>
      <w:lvlJc w:val="left"/>
      <w:pPr>
        <w:ind w:left="5760" w:hanging="360"/>
      </w:pPr>
    </w:lvl>
    <w:lvl w:ilvl="8" w:tplc="97FE74E4">
      <w:start w:val="1"/>
      <w:numFmt w:val="lowerRoman"/>
      <w:lvlText w:val="%9."/>
      <w:lvlJc w:val="right"/>
      <w:pPr>
        <w:ind w:left="6480" w:hanging="180"/>
      </w:pPr>
    </w:lvl>
  </w:abstractNum>
  <w:abstractNum w:abstractNumId="1" w15:restartNumberingAfterBreak="0">
    <w:nsid w:val="32EC5517"/>
    <w:multiLevelType w:val="hybridMultilevel"/>
    <w:tmpl w:val="1E1A198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4B066486"/>
    <w:multiLevelType w:val="hybridMultilevel"/>
    <w:tmpl w:val="252208D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DA90652"/>
    <w:multiLevelType w:val="hybridMultilevel"/>
    <w:tmpl w:val="3E9683B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721D0BC6"/>
    <w:multiLevelType w:val="hybridMultilevel"/>
    <w:tmpl w:val="B986BCB6"/>
    <w:lvl w:ilvl="0" w:tplc="00CCE902">
      <w:start w:val="1"/>
      <w:numFmt w:val="bullet"/>
      <w:lvlText w:val=""/>
      <w:lvlJc w:val="left"/>
      <w:pPr>
        <w:ind w:left="720" w:hanging="360"/>
      </w:pPr>
      <w:rPr>
        <w:rFonts w:ascii="Symbol" w:hAnsi="Symbol" w:hint="default"/>
      </w:rPr>
    </w:lvl>
    <w:lvl w:ilvl="1" w:tplc="985C95BA">
      <w:start w:val="1"/>
      <w:numFmt w:val="bullet"/>
      <w:lvlText w:val="o"/>
      <w:lvlJc w:val="left"/>
      <w:pPr>
        <w:ind w:left="1440" w:hanging="360"/>
      </w:pPr>
      <w:rPr>
        <w:rFonts w:ascii="Courier New" w:hAnsi="Courier New" w:hint="default"/>
      </w:rPr>
    </w:lvl>
    <w:lvl w:ilvl="2" w:tplc="9B72D772">
      <w:start w:val="1"/>
      <w:numFmt w:val="bullet"/>
      <w:lvlText w:val=""/>
      <w:lvlJc w:val="left"/>
      <w:pPr>
        <w:ind w:left="2160" w:hanging="360"/>
      </w:pPr>
      <w:rPr>
        <w:rFonts w:ascii="Wingdings" w:hAnsi="Wingdings" w:hint="default"/>
      </w:rPr>
    </w:lvl>
    <w:lvl w:ilvl="3" w:tplc="ED080C0C">
      <w:start w:val="1"/>
      <w:numFmt w:val="bullet"/>
      <w:lvlText w:val=""/>
      <w:lvlJc w:val="left"/>
      <w:pPr>
        <w:ind w:left="2880" w:hanging="360"/>
      </w:pPr>
      <w:rPr>
        <w:rFonts w:ascii="Symbol" w:hAnsi="Symbol" w:hint="default"/>
      </w:rPr>
    </w:lvl>
    <w:lvl w:ilvl="4" w:tplc="6D70CACC">
      <w:start w:val="1"/>
      <w:numFmt w:val="bullet"/>
      <w:lvlText w:val="o"/>
      <w:lvlJc w:val="left"/>
      <w:pPr>
        <w:ind w:left="3600" w:hanging="360"/>
      </w:pPr>
      <w:rPr>
        <w:rFonts w:ascii="Courier New" w:hAnsi="Courier New" w:hint="default"/>
      </w:rPr>
    </w:lvl>
    <w:lvl w:ilvl="5" w:tplc="88C090F0">
      <w:start w:val="1"/>
      <w:numFmt w:val="bullet"/>
      <w:lvlText w:val=""/>
      <w:lvlJc w:val="left"/>
      <w:pPr>
        <w:ind w:left="4320" w:hanging="360"/>
      </w:pPr>
      <w:rPr>
        <w:rFonts w:ascii="Wingdings" w:hAnsi="Wingdings" w:hint="default"/>
      </w:rPr>
    </w:lvl>
    <w:lvl w:ilvl="6" w:tplc="A9BAB5AE">
      <w:start w:val="1"/>
      <w:numFmt w:val="bullet"/>
      <w:lvlText w:val=""/>
      <w:lvlJc w:val="left"/>
      <w:pPr>
        <w:ind w:left="5040" w:hanging="360"/>
      </w:pPr>
      <w:rPr>
        <w:rFonts w:ascii="Symbol" w:hAnsi="Symbol" w:hint="default"/>
      </w:rPr>
    </w:lvl>
    <w:lvl w:ilvl="7" w:tplc="49883920">
      <w:start w:val="1"/>
      <w:numFmt w:val="bullet"/>
      <w:lvlText w:val="o"/>
      <w:lvlJc w:val="left"/>
      <w:pPr>
        <w:ind w:left="5760" w:hanging="360"/>
      </w:pPr>
      <w:rPr>
        <w:rFonts w:ascii="Courier New" w:hAnsi="Courier New" w:hint="default"/>
      </w:rPr>
    </w:lvl>
    <w:lvl w:ilvl="8" w:tplc="00C048B4">
      <w:start w:val="1"/>
      <w:numFmt w:val="bullet"/>
      <w:lvlText w:val=""/>
      <w:lvlJc w:val="left"/>
      <w:pPr>
        <w:ind w:left="6480" w:hanging="360"/>
      </w:pPr>
      <w:rPr>
        <w:rFonts w:ascii="Wingdings" w:hAnsi="Wingdings" w:hint="default"/>
      </w:rPr>
    </w:lvl>
  </w:abstractNum>
  <w:abstractNum w:abstractNumId="5" w15:restartNumberingAfterBreak="0">
    <w:nsid w:val="72A60B3E"/>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76C93D12"/>
    <w:multiLevelType w:val="multilevel"/>
    <w:tmpl w:val="FD9278D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0"/>
  </w:num>
  <w:num w:numId="2">
    <w:abstractNumId w:val="4"/>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5"/>
  </w:num>
  <w:num w:numId="13">
    <w:abstractNumId w:val="1"/>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autoHyphenation/>
  <w:hyphenationZone w:val="425"/>
  <w:characterSpacingControl w:val="doNotCompress"/>
  <w:hdrShapeDefaults>
    <o:shapedefaults v:ext="edit" spidmax="3276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3CA8"/>
    <w:rsid w:val="00003CEE"/>
    <w:rsid w:val="00010DEC"/>
    <w:rsid w:val="00020260"/>
    <w:rsid w:val="00022A98"/>
    <w:rsid w:val="00041D34"/>
    <w:rsid w:val="000429DE"/>
    <w:rsid w:val="000600C9"/>
    <w:rsid w:val="00065A5E"/>
    <w:rsid w:val="000663D7"/>
    <w:rsid w:val="000771DA"/>
    <w:rsid w:val="000775B1"/>
    <w:rsid w:val="00092D80"/>
    <w:rsid w:val="00097BE1"/>
    <w:rsid w:val="000A2C30"/>
    <w:rsid w:val="000B4774"/>
    <w:rsid w:val="000C331E"/>
    <w:rsid w:val="000C6762"/>
    <w:rsid w:val="000D18E5"/>
    <w:rsid w:val="000D57E3"/>
    <w:rsid w:val="000E006C"/>
    <w:rsid w:val="000E1F4B"/>
    <w:rsid w:val="000F42D1"/>
    <w:rsid w:val="001009FD"/>
    <w:rsid w:val="0010174E"/>
    <w:rsid w:val="0010612A"/>
    <w:rsid w:val="00110ABC"/>
    <w:rsid w:val="00123832"/>
    <w:rsid w:val="0012772E"/>
    <w:rsid w:val="00131C69"/>
    <w:rsid w:val="00134497"/>
    <w:rsid w:val="001357E7"/>
    <w:rsid w:val="001645D7"/>
    <w:rsid w:val="0016700F"/>
    <w:rsid w:val="00176964"/>
    <w:rsid w:val="001776BB"/>
    <w:rsid w:val="0018234C"/>
    <w:rsid w:val="00182889"/>
    <w:rsid w:val="00185EDF"/>
    <w:rsid w:val="00193587"/>
    <w:rsid w:val="00195A5C"/>
    <w:rsid w:val="001A0FF0"/>
    <w:rsid w:val="001A2390"/>
    <w:rsid w:val="001A6CB5"/>
    <w:rsid w:val="001D2D9E"/>
    <w:rsid w:val="001D30F0"/>
    <w:rsid w:val="001D3335"/>
    <w:rsid w:val="001D4083"/>
    <w:rsid w:val="001D4D7A"/>
    <w:rsid w:val="001E0885"/>
    <w:rsid w:val="001E2B2C"/>
    <w:rsid w:val="001F365B"/>
    <w:rsid w:val="001F7534"/>
    <w:rsid w:val="002041C0"/>
    <w:rsid w:val="00211B57"/>
    <w:rsid w:val="002219AF"/>
    <w:rsid w:val="00221C41"/>
    <w:rsid w:val="00222EE5"/>
    <w:rsid w:val="00225B96"/>
    <w:rsid w:val="00230ABF"/>
    <w:rsid w:val="002456DA"/>
    <w:rsid w:val="00255772"/>
    <w:rsid w:val="00264BE5"/>
    <w:rsid w:val="00291FD0"/>
    <w:rsid w:val="00293FF3"/>
    <w:rsid w:val="002A2DC1"/>
    <w:rsid w:val="002A3075"/>
    <w:rsid w:val="002A3B91"/>
    <w:rsid w:val="002A5878"/>
    <w:rsid w:val="002AA217"/>
    <w:rsid w:val="002B4849"/>
    <w:rsid w:val="002B6B5C"/>
    <w:rsid w:val="002D5831"/>
    <w:rsid w:val="002D6809"/>
    <w:rsid w:val="002D76DB"/>
    <w:rsid w:val="002D7792"/>
    <w:rsid w:val="002E024F"/>
    <w:rsid w:val="002E2852"/>
    <w:rsid w:val="00302B88"/>
    <w:rsid w:val="00304589"/>
    <w:rsid w:val="003071A2"/>
    <w:rsid w:val="003127B3"/>
    <w:rsid w:val="00337845"/>
    <w:rsid w:val="003415DE"/>
    <w:rsid w:val="00347F8A"/>
    <w:rsid w:val="00352913"/>
    <w:rsid w:val="003601AA"/>
    <w:rsid w:val="00370BD9"/>
    <w:rsid w:val="00371447"/>
    <w:rsid w:val="00383CE7"/>
    <w:rsid w:val="00385B96"/>
    <w:rsid w:val="00390FC8"/>
    <w:rsid w:val="00391237"/>
    <w:rsid w:val="00391E93"/>
    <w:rsid w:val="003926CD"/>
    <w:rsid w:val="00393FFF"/>
    <w:rsid w:val="003959E9"/>
    <w:rsid w:val="0039620B"/>
    <w:rsid w:val="00397FAB"/>
    <w:rsid w:val="003A4309"/>
    <w:rsid w:val="003B2BDD"/>
    <w:rsid w:val="003B4211"/>
    <w:rsid w:val="003B76E8"/>
    <w:rsid w:val="003C75DF"/>
    <w:rsid w:val="003D12ED"/>
    <w:rsid w:val="003D4159"/>
    <w:rsid w:val="003D6DA1"/>
    <w:rsid w:val="003E50CB"/>
    <w:rsid w:val="003F3217"/>
    <w:rsid w:val="004121FB"/>
    <w:rsid w:val="00422B0F"/>
    <w:rsid w:val="00444AAD"/>
    <w:rsid w:val="00444C58"/>
    <w:rsid w:val="00450D04"/>
    <w:rsid w:val="00457D15"/>
    <w:rsid w:val="00457DA3"/>
    <w:rsid w:val="00463FDF"/>
    <w:rsid w:val="0046762E"/>
    <w:rsid w:val="00470D90"/>
    <w:rsid w:val="004AE0F6"/>
    <w:rsid w:val="004B24C2"/>
    <w:rsid w:val="004B4D23"/>
    <w:rsid w:val="004B5818"/>
    <w:rsid w:val="004C396E"/>
    <w:rsid w:val="004C6F80"/>
    <w:rsid w:val="004C7165"/>
    <w:rsid w:val="004D4092"/>
    <w:rsid w:val="004E7129"/>
    <w:rsid w:val="004F4724"/>
    <w:rsid w:val="00501927"/>
    <w:rsid w:val="00503B14"/>
    <w:rsid w:val="005079B7"/>
    <w:rsid w:val="00507B15"/>
    <w:rsid w:val="00510A71"/>
    <w:rsid w:val="005132AC"/>
    <w:rsid w:val="005151FA"/>
    <w:rsid w:val="00517190"/>
    <w:rsid w:val="00521AF6"/>
    <w:rsid w:val="00521EA6"/>
    <w:rsid w:val="00526913"/>
    <w:rsid w:val="005328FD"/>
    <w:rsid w:val="005340BA"/>
    <w:rsid w:val="00534377"/>
    <w:rsid w:val="0055CA48"/>
    <w:rsid w:val="00564F73"/>
    <w:rsid w:val="00566C69"/>
    <w:rsid w:val="005707EE"/>
    <w:rsid w:val="0057494E"/>
    <w:rsid w:val="00581C86"/>
    <w:rsid w:val="005860A4"/>
    <w:rsid w:val="00593179"/>
    <w:rsid w:val="005A3D6B"/>
    <w:rsid w:val="005A53E1"/>
    <w:rsid w:val="005A721C"/>
    <w:rsid w:val="005B17E6"/>
    <w:rsid w:val="005C27DF"/>
    <w:rsid w:val="005C6273"/>
    <w:rsid w:val="005E0CEC"/>
    <w:rsid w:val="006003EA"/>
    <w:rsid w:val="00600AF9"/>
    <w:rsid w:val="00600DE3"/>
    <w:rsid w:val="00616EB4"/>
    <w:rsid w:val="00617456"/>
    <w:rsid w:val="00636F98"/>
    <w:rsid w:val="006400F7"/>
    <w:rsid w:val="006453A8"/>
    <w:rsid w:val="00650C69"/>
    <w:rsid w:val="00651E13"/>
    <w:rsid w:val="00654F14"/>
    <w:rsid w:val="00655D78"/>
    <w:rsid w:val="00656B4A"/>
    <w:rsid w:val="00658398"/>
    <w:rsid w:val="006632DC"/>
    <w:rsid w:val="00664837"/>
    <w:rsid w:val="00665DF6"/>
    <w:rsid w:val="00666DB2"/>
    <w:rsid w:val="00672FF8"/>
    <w:rsid w:val="0067721B"/>
    <w:rsid w:val="00681D8A"/>
    <w:rsid w:val="006841BF"/>
    <w:rsid w:val="00696179"/>
    <w:rsid w:val="00697F63"/>
    <w:rsid w:val="006A0964"/>
    <w:rsid w:val="006A3468"/>
    <w:rsid w:val="006B4ABE"/>
    <w:rsid w:val="006B76A1"/>
    <w:rsid w:val="006C3D31"/>
    <w:rsid w:val="006C44D2"/>
    <w:rsid w:val="006C55A2"/>
    <w:rsid w:val="006C6B02"/>
    <w:rsid w:val="006C6C1D"/>
    <w:rsid w:val="006D6788"/>
    <w:rsid w:val="006E29BD"/>
    <w:rsid w:val="006E7D87"/>
    <w:rsid w:val="006F106C"/>
    <w:rsid w:val="006F3767"/>
    <w:rsid w:val="007014F0"/>
    <w:rsid w:val="00716ABA"/>
    <w:rsid w:val="00722F8E"/>
    <w:rsid w:val="0073710B"/>
    <w:rsid w:val="00743F79"/>
    <w:rsid w:val="007558B3"/>
    <w:rsid w:val="00757A9C"/>
    <w:rsid w:val="007615C9"/>
    <w:rsid w:val="007640ED"/>
    <w:rsid w:val="0076E6BC"/>
    <w:rsid w:val="0077035A"/>
    <w:rsid w:val="00781BB6"/>
    <w:rsid w:val="00781FBE"/>
    <w:rsid w:val="007938A3"/>
    <w:rsid w:val="007A1232"/>
    <w:rsid w:val="007A5A4E"/>
    <w:rsid w:val="007D6F56"/>
    <w:rsid w:val="007E25DE"/>
    <w:rsid w:val="007E288B"/>
    <w:rsid w:val="007E4135"/>
    <w:rsid w:val="0080153E"/>
    <w:rsid w:val="0080218E"/>
    <w:rsid w:val="00815C39"/>
    <w:rsid w:val="008206D4"/>
    <w:rsid w:val="008253DA"/>
    <w:rsid w:val="00831D76"/>
    <w:rsid w:val="00835054"/>
    <w:rsid w:val="00836226"/>
    <w:rsid w:val="00851BBD"/>
    <w:rsid w:val="008632A9"/>
    <w:rsid w:val="00865014"/>
    <w:rsid w:val="008663CB"/>
    <w:rsid w:val="00872E8B"/>
    <w:rsid w:val="0088094C"/>
    <w:rsid w:val="008847E8"/>
    <w:rsid w:val="0088504E"/>
    <w:rsid w:val="00896EF1"/>
    <w:rsid w:val="0089703E"/>
    <w:rsid w:val="008A0B3E"/>
    <w:rsid w:val="008A3CBA"/>
    <w:rsid w:val="008A4645"/>
    <w:rsid w:val="008B34A9"/>
    <w:rsid w:val="008B5A7B"/>
    <w:rsid w:val="008C0B06"/>
    <w:rsid w:val="008E1EE9"/>
    <w:rsid w:val="009000D2"/>
    <w:rsid w:val="009055F9"/>
    <w:rsid w:val="009075D6"/>
    <w:rsid w:val="0091131F"/>
    <w:rsid w:val="0091383E"/>
    <w:rsid w:val="0091511B"/>
    <w:rsid w:val="00931965"/>
    <w:rsid w:val="009362B4"/>
    <w:rsid w:val="00946E80"/>
    <w:rsid w:val="00957C3D"/>
    <w:rsid w:val="00963164"/>
    <w:rsid w:val="009676C0"/>
    <w:rsid w:val="00974978"/>
    <w:rsid w:val="009757E9"/>
    <w:rsid w:val="00975838"/>
    <w:rsid w:val="00983013"/>
    <w:rsid w:val="009874F9"/>
    <w:rsid w:val="009966B4"/>
    <w:rsid w:val="009969D4"/>
    <w:rsid w:val="009A4E1D"/>
    <w:rsid w:val="009A5CFC"/>
    <w:rsid w:val="009B627B"/>
    <w:rsid w:val="009D50DD"/>
    <w:rsid w:val="009E0BCA"/>
    <w:rsid w:val="00A072DD"/>
    <w:rsid w:val="00A108AF"/>
    <w:rsid w:val="00A16AF8"/>
    <w:rsid w:val="00A22A93"/>
    <w:rsid w:val="00A37856"/>
    <w:rsid w:val="00A37B50"/>
    <w:rsid w:val="00A41026"/>
    <w:rsid w:val="00A426AA"/>
    <w:rsid w:val="00A52900"/>
    <w:rsid w:val="00A71C3E"/>
    <w:rsid w:val="00A7240A"/>
    <w:rsid w:val="00AA4185"/>
    <w:rsid w:val="00AB09F6"/>
    <w:rsid w:val="00AB268E"/>
    <w:rsid w:val="00AC3641"/>
    <w:rsid w:val="00AD528D"/>
    <w:rsid w:val="00AD5779"/>
    <w:rsid w:val="00AE246F"/>
    <w:rsid w:val="00AE7CFE"/>
    <w:rsid w:val="00AF1391"/>
    <w:rsid w:val="00AF5B8C"/>
    <w:rsid w:val="00B02859"/>
    <w:rsid w:val="00B1311F"/>
    <w:rsid w:val="00B27635"/>
    <w:rsid w:val="00B3399C"/>
    <w:rsid w:val="00B574A8"/>
    <w:rsid w:val="00B60008"/>
    <w:rsid w:val="00B62CDE"/>
    <w:rsid w:val="00B65854"/>
    <w:rsid w:val="00B6FA6F"/>
    <w:rsid w:val="00B70E0D"/>
    <w:rsid w:val="00B76B0B"/>
    <w:rsid w:val="00B90A3D"/>
    <w:rsid w:val="00B94079"/>
    <w:rsid w:val="00BA019C"/>
    <w:rsid w:val="00BA1A17"/>
    <w:rsid w:val="00BA4987"/>
    <w:rsid w:val="00BB30EB"/>
    <w:rsid w:val="00BD351D"/>
    <w:rsid w:val="00BD4B2A"/>
    <w:rsid w:val="00BD5113"/>
    <w:rsid w:val="00BE3F0D"/>
    <w:rsid w:val="00BF0873"/>
    <w:rsid w:val="00BF1E4B"/>
    <w:rsid w:val="00BF56E4"/>
    <w:rsid w:val="00C02414"/>
    <w:rsid w:val="00C07C76"/>
    <w:rsid w:val="00C1122B"/>
    <w:rsid w:val="00C14E22"/>
    <w:rsid w:val="00C50520"/>
    <w:rsid w:val="00C56A3B"/>
    <w:rsid w:val="00C57912"/>
    <w:rsid w:val="00C5BB66"/>
    <w:rsid w:val="00C60187"/>
    <w:rsid w:val="00C609A8"/>
    <w:rsid w:val="00C6350E"/>
    <w:rsid w:val="00C65834"/>
    <w:rsid w:val="00C70697"/>
    <w:rsid w:val="00C7478E"/>
    <w:rsid w:val="00CA3CA8"/>
    <w:rsid w:val="00CA71C5"/>
    <w:rsid w:val="00CB6EB5"/>
    <w:rsid w:val="00CD2B1B"/>
    <w:rsid w:val="00CD3456"/>
    <w:rsid w:val="00CD6C79"/>
    <w:rsid w:val="00CD6E5B"/>
    <w:rsid w:val="00CE2492"/>
    <w:rsid w:val="00D01B81"/>
    <w:rsid w:val="00D1529E"/>
    <w:rsid w:val="00D15383"/>
    <w:rsid w:val="00D51CD0"/>
    <w:rsid w:val="00D52443"/>
    <w:rsid w:val="00D52D90"/>
    <w:rsid w:val="00D54841"/>
    <w:rsid w:val="00D56540"/>
    <w:rsid w:val="00D6021F"/>
    <w:rsid w:val="00D635B4"/>
    <w:rsid w:val="00D8087C"/>
    <w:rsid w:val="00D877DA"/>
    <w:rsid w:val="00DB1911"/>
    <w:rsid w:val="00DB68F8"/>
    <w:rsid w:val="00DB7076"/>
    <w:rsid w:val="00DC07F8"/>
    <w:rsid w:val="00DC0A85"/>
    <w:rsid w:val="00DC7507"/>
    <w:rsid w:val="00DE08DF"/>
    <w:rsid w:val="00DE64DD"/>
    <w:rsid w:val="00E00188"/>
    <w:rsid w:val="00E018E4"/>
    <w:rsid w:val="00E06E6F"/>
    <w:rsid w:val="00E1002A"/>
    <w:rsid w:val="00E2211F"/>
    <w:rsid w:val="00E256F2"/>
    <w:rsid w:val="00E37789"/>
    <w:rsid w:val="00E37C36"/>
    <w:rsid w:val="00E57E5C"/>
    <w:rsid w:val="00E6056B"/>
    <w:rsid w:val="00E62E08"/>
    <w:rsid w:val="00E750AD"/>
    <w:rsid w:val="00E8050D"/>
    <w:rsid w:val="00E8416C"/>
    <w:rsid w:val="00E869CA"/>
    <w:rsid w:val="00E97109"/>
    <w:rsid w:val="00EA1347"/>
    <w:rsid w:val="00EA5779"/>
    <w:rsid w:val="00EC0E19"/>
    <w:rsid w:val="00EC5A69"/>
    <w:rsid w:val="00EC7542"/>
    <w:rsid w:val="00ED51BF"/>
    <w:rsid w:val="00ED77CB"/>
    <w:rsid w:val="00EF3EF6"/>
    <w:rsid w:val="00EF4908"/>
    <w:rsid w:val="00F065FB"/>
    <w:rsid w:val="00F07123"/>
    <w:rsid w:val="00F10BA2"/>
    <w:rsid w:val="00F15A69"/>
    <w:rsid w:val="00F17A71"/>
    <w:rsid w:val="00F2499B"/>
    <w:rsid w:val="00F30993"/>
    <w:rsid w:val="00F33DA8"/>
    <w:rsid w:val="00F350D8"/>
    <w:rsid w:val="00F45F01"/>
    <w:rsid w:val="00F518BE"/>
    <w:rsid w:val="00F57978"/>
    <w:rsid w:val="00F77F7B"/>
    <w:rsid w:val="00F824ED"/>
    <w:rsid w:val="00F82A94"/>
    <w:rsid w:val="00F85B2D"/>
    <w:rsid w:val="00F973F7"/>
    <w:rsid w:val="00FB246C"/>
    <w:rsid w:val="00FB2950"/>
    <w:rsid w:val="00FBD292"/>
    <w:rsid w:val="00FC4A57"/>
    <w:rsid w:val="00FC71DB"/>
    <w:rsid w:val="00FD76E6"/>
    <w:rsid w:val="00FE4D2E"/>
    <w:rsid w:val="011507F8"/>
    <w:rsid w:val="012159AA"/>
    <w:rsid w:val="0126B3F0"/>
    <w:rsid w:val="01277705"/>
    <w:rsid w:val="01355FE1"/>
    <w:rsid w:val="01392BEA"/>
    <w:rsid w:val="013CD2D3"/>
    <w:rsid w:val="01447A84"/>
    <w:rsid w:val="014EAE3E"/>
    <w:rsid w:val="01580F93"/>
    <w:rsid w:val="01624F02"/>
    <w:rsid w:val="019B2F2C"/>
    <w:rsid w:val="01B0C58D"/>
    <w:rsid w:val="01B6C9A3"/>
    <w:rsid w:val="01C79BDC"/>
    <w:rsid w:val="01F8394C"/>
    <w:rsid w:val="020305B2"/>
    <w:rsid w:val="02165140"/>
    <w:rsid w:val="021B44AE"/>
    <w:rsid w:val="026EC0D7"/>
    <w:rsid w:val="028C5D1A"/>
    <w:rsid w:val="0290D557"/>
    <w:rsid w:val="029A77D1"/>
    <w:rsid w:val="029CECFC"/>
    <w:rsid w:val="02A798BA"/>
    <w:rsid w:val="02A9C3C9"/>
    <w:rsid w:val="02CFE058"/>
    <w:rsid w:val="02D83E1D"/>
    <w:rsid w:val="02EE7B03"/>
    <w:rsid w:val="0303D402"/>
    <w:rsid w:val="0316E227"/>
    <w:rsid w:val="034D272E"/>
    <w:rsid w:val="035796E0"/>
    <w:rsid w:val="03684EF7"/>
    <w:rsid w:val="0390A45D"/>
    <w:rsid w:val="03D0CDF7"/>
    <w:rsid w:val="0417D0EE"/>
    <w:rsid w:val="0420AA47"/>
    <w:rsid w:val="04278011"/>
    <w:rsid w:val="0438239D"/>
    <w:rsid w:val="044FFB0E"/>
    <w:rsid w:val="0466212E"/>
    <w:rsid w:val="046B9385"/>
    <w:rsid w:val="04841D49"/>
    <w:rsid w:val="04870913"/>
    <w:rsid w:val="049409AC"/>
    <w:rsid w:val="04A3574C"/>
    <w:rsid w:val="04A9DB97"/>
    <w:rsid w:val="04B24C5C"/>
    <w:rsid w:val="04D2CD7C"/>
    <w:rsid w:val="04E0D080"/>
    <w:rsid w:val="04EEA1AA"/>
    <w:rsid w:val="04F14D69"/>
    <w:rsid w:val="052AB991"/>
    <w:rsid w:val="0542599F"/>
    <w:rsid w:val="0566BC6D"/>
    <w:rsid w:val="0576B27D"/>
    <w:rsid w:val="05878B4D"/>
    <w:rsid w:val="058962EA"/>
    <w:rsid w:val="05925DCC"/>
    <w:rsid w:val="05951F04"/>
    <w:rsid w:val="059798C4"/>
    <w:rsid w:val="0597A339"/>
    <w:rsid w:val="05B15BFB"/>
    <w:rsid w:val="05B7801C"/>
    <w:rsid w:val="05C8AEC3"/>
    <w:rsid w:val="05DE9DA8"/>
    <w:rsid w:val="05FCB3D4"/>
    <w:rsid w:val="060967C8"/>
    <w:rsid w:val="0611B532"/>
    <w:rsid w:val="061CDDF6"/>
    <w:rsid w:val="061EB9EE"/>
    <w:rsid w:val="0620C9B9"/>
    <w:rsid w:val="06265C70"/>
    <w:rsid w:val="065CC712"/>
    <w:rsid w:val="06614D31"/>
    <w:rsid w:val="066F9E01"/>
    <w:rsid w:val="0676253B"/>
    <w:rsid w:val="06819498"/>
    <w:rsid w:val="0683C583"/>
    <w:rsid w:val="068BBEAB"/>
    <w:rsid w:val="06918FD9"/>
    <w:rsid w:val="06AA9CF9"/>
    <w:rsid w:val="06AD13C9"/>
    <w:rsid w:val="06C87AEB"/>
    <w:rsid w:val="06CF6D8E"/>
    <w:rsid w:val="06D22DE9"/>
    <w:rsid w:val="06E7068E"/>
    <w:rsid w:val="06E72FF2"/>
    <w:rsid w:val="06F12FF4"/>
    <w:rsid w:val="06F6BD00"/>
    <w:rsid w:val="06FFBB95"/>
    <w:rsid w:val="070CC846"/>
    <w:rsid w:val="0729D124"/>
    <w:rsid w:val="07406523"/>
    <w:rsid w:val="0746BF58"/>
    <w:rsid w:val="075191F3"/>
    <w:rsid w:val="0779EA5A"/>
    <w:rsid w:val="0798D44C"/>
    <w:rsid w:val="079B318A"/>
    <w:rsid w:val="07A4AEDE"/>
    <w:rsid w:val="07B9DCC1"/>
    <w:rsid w:val="07C53B6B"/>
    <w:rsid w:val="07C5B091"/>
    <w:rsid w:val="07C81F32"/>
    <w:rsid w:val="07D63010"/>
    <w:rsid w:val="07F77BF0"/>
    <w:rsid w:val="07FAFCF1"/>
    <w:rsid w:val="0816CB2F"/>
    <w:rsid w:val="082D9DFF"/>
    <w:rsid w:val="084343DE"/>
    <w:rsid w:val="0846367F"/>
    <w:rsid w:val="0863D951"/>
    <w:rsid w:val="087313C1"/>
    <w:rsid w:val="0876F5A4"/>
    <w:rsid w:val="088081A3"/>
    <w:rsid w:val="088FF14C"/>
    <w:rsid w:val="08A422CF"/>
    <w:rsid w:val="08BD1BF3"/>
    <w:rsid w:val="08C8B32B"/>
    <w:rsid w:val="08F2DD7D"/>
    <w:rsid w:val="08F4FC32"/>
    <w:rsid w:val="08F5D029"/>
    <w:rsid w:val="08F68397"/>
    <w:rsid w:val="092997C3"/>
    <w:rsid w:val="092A434B"/>
    <w:rsid w:val="0957EBE8"/>
    <w:rsid w:val="0963BC55"/>
    <w:rsid w:val="097C44FB"/>
    <w:rsid w:val="09804A69"/>
    <w:rsid w:val="09847F05"/>
    <w:rsid w:val="098F018A"/>
    <w:rsid w:val="09BE60F0"/>
    <w:rsid w:val="09DC2A93"/>
    <w:rsid w:val="09DEDD4A"/>
    <w:rsid w:val="09E0E908"/>
    <w:rsid w:val="09E38197"/>
    <w:rsid w:val="0A167539"/>
    <w:rsid w:val="0A35E9E0"/>
    <w:rsid w:val="0A373CED"/>
    <w:rsid w:val="0A4780DC"/>
    <w:rsid w:val="0A4F7B77"/>
    <w:rsid w:val="0A51D55A"/>
    <w:rsid w:val="0A64950E"/>
    <w:rsid w:val="0A797F23"/>
    <w:rsid w:val="0A88DECF"/>
    <w:rsid w:val="0AA07FA9"/>
    <w:rsid w:val="0ABEA544"/>
    <w:rsid w:val="0ACD8DEA"/>
    <w:rsid w:val="0ACDF427"/>
    <w:rsid w:val="0AE5277D"/>
    <w:rsid w:val="0AEFCE56"/>
    <w:rsid w:val="0AF85305"/>
    <w:rsid w:val="0B0AFA15"/>
    <w:rsid w:val="0B380F1E"/>
    <w:rsid w:val="0B38B51F"/>
    <w:rsid w:val="0B3A1037"/>
    <w:rsid w:val="0B40AFE0"/>
    <w:rsid w:val="0B441E3F"/>
    <w:rsid w:val="0B5DB43C"/>
    <w:rsid w:val="0B671573"/>
    <w:rsid w:val="0B720919"/>
    <w:rsid w:val="0B8DACAF"/>
    <w:rsid w:val="0BB77CCB"/>
    <w:rsid w:val="0BBB3A49"/>
    <w:rsid w:val="0BD35B29"/>
    <w:rsid w:val="0C0F4416"/>
    <w:rsid w:val="0C2A40C2"/>
    <w:rsid w:val="0C37D2DB"/>
    <w:rsid w:val="0C4DE626"/>
    <w:rsid w:val="0C544485"/>
    <w:rsid w:val="0C5F7954"/>
    <w:rsid w:val="0C676DA5"/>
    <w:rsid w:val="0C7DD6CF"/>
    <w:rsid w:val="0C8C2B66"/>
    <w:rsid w:val="0CBAC63D"/>
    <w:rsid w:val="0CD3C81E"/>
    <w:rsid w:val="0CDA7400"/>
    <w:rsid w:val="0CE2582B"/>
    <w:rsid w:val="0CEA1F66"/>
    <w:rsid w:val="0CF8CDE4"/>
    <w:rsid w:val="0D0BCDB2"/>
    <w:rsid w:val="0D2A8B95"/>
    <w:rsid w:val="0D2FC128"/>
    <w:rsid w:val="0D356280"/>
    <w:rsid w:val="0D4CE849"/>
    <w:rsid w:val="0D57F0B4"/>
    <w:rsid w:val="0D7792F8"/>
    <w:rsid w:val="0D77E8E7"/>
    <w:rsid w:val="0D78C797"/>
    <w:rsid w:val="0D87B470"/>
    <w:rsid w:val="0D883B3A"/>
    <w:rsid w:val="0DA29353"/>
    <w:rsid w:val="0DADD69C"/>
    <w:rsid w:val="0DBE9EE9"/>
    <w:rsid w:val="0DCF51AD"/>
    <w:rsid w:val="0DD43AEF"/>
    <w:rsid w:val="0DE335CD"/>
    <w:rsid w:val="0DE5D3FA"/>
    <w:rsid w:val="0E114CB2"/>
    <w:rsid w:val="0E446FFA"/>
    <w:rsid w:val="0E565F8A"/>
    <w:rsid w:val="0E6397FB"/>
    <w:rsid w:val="0EA7A467"/>
    <w:rsid w:val="0EC66A26"/>
    <w:rsid w:val="0ED0EB7B"/>
    <w:rsid w:val="0ED98F6E"/>
    <w:rsid w:val="0F0ED2DD"/>
    <w:rsid w:val="0F1CA33E"/>
    <w:rsid w:val="0F2B02E3"/>
    <w:rsid w:val="0F342CD3"/>
    <w:rsid w:val="0F6E0B05"/>
    <w:rsid w:val="0FC4F8BB"/>
    <w:rsid w:val="0FE2905A"/>
    <w:rsid w:val="0FE8C738"/>
    <w:rsid w:val="0FF01F45"/>
    <w:rsid w:val="105C86E0"/>
    <w:rsid w:val="1061A756"/>
    <w:rsid w:val="106F565B"/>
    <w:rsid w:val="10C9C5F9"/>
    <w:rsid w:val="10DE1DD9"/>
    <w:rsid w:val="10E4F04F"/>
    <w:rsid w:val="110632AA"/>
    <w:rsid w:val="1164B333"/>
    <w:rsid w:val="117348FF"/>
    <w:rsid w:val="118D8052"/>
    <w:rsid w:val="11928613"/>
    <w:rsid w:val="11ACB622"/>
    <w:rsid w:val="11B64752"/>
    <w:rsid w:val="11D5C58A"/>
    <w:rsid w:val="122AA6FE"/>
    <w:rsid w:val="1242A42F"/>
    <w:rsid w:val="12457F98"/>
    <w:rsid w:val="1254E3BA"/>
    <w:rsid w:val="1256567B"/>
    <w:rsid w:val="128EBF7D"/>
    <w:rsid w:val="12910ED4"/>
    <w:rsid w:val="1294BCD0"/>
    <w:rsid w:val="129EFE84"/>
    <w:rsid w:val="12A29C04"/>
    <w:rsid w:val="12B93B0B"/>
    <w:rsid w:val="12C9419C"/>
    <w:rsid w:val="12E0ABA1"/>
    <w:rsid w:val="1304537A"/>
    <w:rsid w:val="13177709"/>
    <w:rsid w:val="131BCE7A"/>
    <w:rsid w:val="13301ED1"/>
    <w:rsid w:val="1358B4D3"/>
    <w:rsid w:val="139E4CA5"/>
    <w:rsid w:val="13AE124A"/>
    <w:rsid w:val="13CCCC36"/>
    <w:rsid w:val="13E52E25"/>
    <w:rsid w:val="13E74A36"/>
    <w:rsid w:val="140B67C2"/>
    <w:rsid w:val="140DEFBC"/>
    <w:rsid w:val="141E09F9"/>
    <w:rsid w:val="14437D92"/>
    <w:rsid w:val="146DC4DE"/>
    <w:rsid w:val="147ABB49"/>
    <w:rsid w:val="147F2D0F"/>
    <w:rsid w:val="14803983"/>
    <w:rsid w:val="1486F301"/>
    <w:rsid w:val="1497C5E9"/>
    <w:rsid w:val="14B185F2"/>
    <w:rsid w:val="14BC8B5E"/>
    <w:rsid w:val="14D3EED7"/>
    <w:rsid w:val="14E4EA50"/>
    <w:rsid w:val="15154EB7"/>
    <w:rsid w:val="151F7B9D"/>
    <w:rsid w:val="153E4361"/>
    <w:rsid w:val="15437F4A"/>
    <w:rsid w:val="156B6B64"/>
    <w:rsid w:val="157CDC02"/>
    <w:rsid w:val="157D76E6"/>
    <w:rsid w:val="15859EAB"/>
    <w:rsid w:val="15A1AA23"/>
    <w:rsid w:val="15A386B5"/>
    <w:rsid w:val="15D4E518"/>
    <w:rsid w:val="15EEFA27"/>
    <w:rsid w:val="15FAA4F2"/>
    <w:rsid w:val="1608887D"/>
    <w:rsid w:val="163B0D13"/>
    <w:rsid w:val="16409396"/>
    <w:rsid w:val="1665B28B"/>
    <w:rsid w:val="167050D9"/>
    <w:rsid w:val="16729B8E"/>
    <w:rsid w:val="16799833"/>
    <w:rsid w:val="16859A03"/>
    <w:rsid w:val="16B02743"/>
    <w:rsid w:val="16C5E098"/>
    <w:rsid w:val="16E7D177"/>
    <w:rsid w:val="16F9FE33"/>
    <w:rsid w:val="1701630F"/>
    <w:rsid w:val="17069FD4"/>
    <w:rsid w:val="170D82DA"/>
    <w:rsid w:val="17157963"/>
    <w:rsid w:val="171BBD7E"/>
    <w:rsid w:val="172F42D8"/>
    <w:rsid w:val="174E9EC6"/>
    <w:rsid w:val="17685B71"/>
    <w:rsid w:val="176FB14A"/>
    <w:rsid w:val="178D71BE"/>
    <w:rsid w:val="17A18F3D"/>
    <w:rsid w:val="17BD09E7"/>
    <w:rsid w:val="17D81995"/>
    <w:rsid w:val="181651D9"/>
    <w:rsid w:val="181CED08"/>
    <w:rsid w:val="182511B2"/>
    <w:rsid w:val="1825DB53"/>
    <w:rsid w:val="183AE5B6"/>
    <w:rsid w:val="18559DE4"/>
    <w:rsid w:val="189A3A3E"/>
    <w:rsid w:val="18C6ADA9"/>
    <w:rsid w:val="18DDCD6A"/>
    <w:rsid w:val="18E73B7C"/>
    <w:rsid w:val="18F346B5"/>
    <w:rsid w:val="1907C7F6"/>
    <w:rsid w:val="190996D3"/>
    <w:rsid w:val="190EB2EB"/>
    <w:rsid w:val="191D8021"/>
    <w:rsid w:val="19207100"/>
    <w:rsid w:val="1923A904"/>
    <w:rsid w:val="19287DDF"/>
    <w:rsid w:val="1937F5BA"/>
    <w:rsid w:val="196F8C55"/>
    <w:rsid w:val="19726465"/>
    <w:rsid w:val="19892E89"/>
    <w:rsid w:val="19918104"/>
    <w:rsid w:val="199DEFDF"/>
    <w:rsid w:val="19B0A636"/>
    <w:rsid w:val="19CD2189"/>
    <w:rsid w:val="19E51C24"/>
    <w:rsid w:val="19EA85E9"/>
    <w:rsid w:val="1A0D9682"/>
    <w:rsid w:val="1A18620C"/>
    <w:rsid w:val="1A1EF8D6"/>
    <w:rsid w:val="1A34E894"/>
    <w:rsid w:val="1A612205"/>
    <w:rsid w:val="1A83346C"/>
    <w:rsid w:val="1A95287C"/>
    <w:rsid w:val="1ABEC047"/>
    <w:rsid w:val="1AC74B32"/>
    <w:rsid w:val="1AD93F53"/>
    <w:rsid w:val="1AEF1C0F"/>
    <w:rsid w:val="1AF31F24"/>
    <w:rsid w:val="1B00486F"/>
    <w:rsid w:val="1B18DEE8"/>
    <w:rsid w:val="1B21763C"/>
    <w:rsid w:val="1B2D3A63"/>
    <w:rsid w:val="1B3D7655"/>
    <w:rsid w:val="1B4F55D8"/>
    <w:rsid w:val="1B57A657"/>
    <w:rsid w:val="1B74E57B"/>
    <w:rsid w:val="1B7F5CEC"/>
    <w:rsid w:val="1BC35468"/>
    <w:rsid w:val="1BC42EE5"/>
    <w:rsid w:val="1BC87FBF"/>
    <w:rsid w:val="1BD14C37"/>
    <w:rsid w:val="1BE6D238"/>
    <w:rsid w:val="1BE6DCBB"/>
    <w:rsid w:val="1BEBC1B7"/>
    <w:rsid w:val="1BFFBC3C"/>
    <w:rsid w:val="1C0883CB"/>
    <w:rsid w:val="1C146EE6"/>
    <w:rsid w:val="1C2F08F2"/>
    <w:rsid w:val="1C45DD8C"/>
    <w:rsid w:val="1C5BFB99"/>
    <w:rsid w:val="1C656000"/>
    <w:rsid w:val="1C76541E"/>
    <w:rsid w:val="1C8A5148"/>
    <w:rsid w:val="1C96CA51"/>
    <w:rsid w:val="1CD7A6D4"/>
    <w:rsid w:val="1CDA921E"/>
    <w:rsid w:val="1CEEA234"/>
    <w:rsid w:val="1CF9C4D1"/>
    <w:rsid w:val="1CFB9836"/>
    <w:rsid w:val="1D1115E0"/>
    <w:rsid w:val="1D326386"/>
    <w:rsid w:val="1D77667D"/>
    <w:rsid w:val="1D790568"/>
    <w:rsid w:val="1D965AEE"/>
    <w:rsid w:val="1D9AAE5F"/>
    <w:rsid w:val="1DA08C64"/>
    <w:rsid w:val="1DA921DA"/>
    <w:rsid w:val="1DC36FEA"/>
    <w:rsid w:val="1DCFCA22"/>
    <w:rsid w:val="1DD26E19"/>
    <w:rsid w:val="1DE69678"/>
    <w:rsid w:val="1DFE8FB9"/>
    <w:rsid w:val="1E0483C3"/>
    <w:rsid w:val="1E106CB9"/>
    <w:rsid w:val="1E2079F5"/>
    <w:rsid w:val="1E2299B1"/>
    <w:rsid w:val="1E2B0732"/>
    <w:rsid w:val="1E39137E"/>
    <w:rsid w:val="1E4B0A29"/>
    <w:rsid w:val="1E5C909B"/>
    <w:rsid w:val="1EAAC3C8"/>
    <w:rsid w:val="1EE3EB6C"/>
    <w:rsid w:val="1F00C8ED"/>
    <w:rsid w:val="1F0B7196"/>
    <w:rsid w:val="1F1731A9"/>
    <w:rsid w:val="1F63E06C"/>
    <w:rsid w:val="1F6C323D"/>
    <w:rsid w:val="1F88C286"/>
    <w:rsid w:val="1F88C99F"/>
    <w:rsid w:val="1F91FF35"/>
    <w:rsid w:val="1F966868"/>
    <w:rsid w:val="1F97433E"/>
    <w:rsid w:val="1FDDDDA0"/>
    <w:rsid w:val="1FF45108"/>
    <w:rsid w:val="2010FA77"/>
    <w:rsid w:val="201899BC"/>
    <w:rsid w:val="2030AD48"/>
    <w:rsid w:val="203F26E9"/>
    <w:rsid w:val="204EEA03"/>
    <w:rsid w:val="20577874"/>
    <w:rsid w:val="205F891B"/>
    <w:rsid w:val="20672857"/>
    <w:rsid w:val="206D3B2B"/>
    <w:rsid w:val="206FA69F"/>
    <w:rsid w:val="20703053"/>
    <w:rsid w:val="20797A94"/>
    <w:rsid w:val="208B50A1"/>
    <w:rsid w:val="20A9CAD1"/>
    <w:rsid w:val="20C60C09"/>
    <w:rsid w:val="20F0B7D4"/>
    <w:rsid w:val="21123E64"/>
    <w:rsid w:val="211591C2"/>
    <w:rsid w:val="2116CCA7"/>
    <w:rsid w:val="2116F87D"/>
    <w:rsid w:val="211D7F36"/>
    <w:rsid w:val="212CC25F"/>
    <w:rsid w:val="21300A10"/>
    <w:rsid w:val="213EC424"/>
    <w:rsid w:val="214A6CBE"/>
    <w:rsid w:val="215349EB"/>
    <w:rsid w:val="21541D96"/>
    <w:rsid w:val="215C4D28"/>
    <w:rsid w:val="217DC38D"/>
    <w:rsid w:val="21A4F45A"/>
    <w:rsid w:val="21C179F1"/>
    <w:rsid w:val="21DF5500"/>
    <w:rsid w:val="21E2486A"/>
    <w:rsid w:val="21FF4972"/>
    <w:rsid w:val="222D03EB"/>
    <w:rsid w:val="223715AB"/>
    <w:rsid w:val="22790DE1"/>
    <w:rsid w:val="2279615C"/>
    <w:rsid w:val="2279D8FC"/>
    <w:rsid w:val="22B10B7E"/>
    <w:rsid w:val="22B9CE87"/>
    <w:rsid w:val="22EFAABD"/>
    <w:rsid w:val="22F04A94"/>
    <w:rsid w:val="22F17CA5"/>
    <w:rsid w:val="22F97DA0"/>
    <w:rsid w:val="23252143"/>
    <w:rsid w:val="23337394"/>
    <w:rsid w:val="2336FB03"/>
    <w:rsid w:val="233D7581"/>
    <w:rsid w:val="234307B9"/>
    <w:rsid w:val="23582E23"/>
    <w:rsid w:val="235A723B"/>
    <w:rsid w:val="237EFF62"/>
    <w:rsid w:val="23833C3C"/>
    <w:rsid w:val="238403CF"/>
    <w:rsid w:val="23E6C289"/>
    <w:rsid w:val="23EFFE01"/>
    <w:rsid w:val="23F1B3C0"/>
    <w:rsid w:val="24079601"/>
    <w:rsid w:val="24604F44"/>
    <w:rsid w:val="2465A235"/>
    <w:rsid w:val="2478A4B2"/>
    <w:rsid w:val="247A8DD6"/>
    <w:rsid w:val="24A7B9C6"/>
    <w:rsid w:val="24D09B05"/>
    <w:rsid w:val="24FB02EE"/>
    <w:rsid w:val="250EC5DC"/>
    <w:rsid w:val="2516D760"/>
    <w:rsid w:val="251E6443"/>
    <w:rsid w:val="2527D381"/>
    <w:rsid w:val="253C671B"/>
    <w:rsid w:val="2567412D"/>
    <w:rsid w:val="25793610"/>
    <w:rsid w:val="25A02E1E"/>
    <w:rsid w:val="25A35D06"/>
    <w:rsid w:val="25E383ED"/>
    <w:rsid w:val="25F09CBE"/>
    <w:rsid w:val="2601E1E7"/>
    <w:rsid w:val="260CEB4E"/>
    <w:rsid w:val="2624B95D"/>
    <w:rsid w:val="26724805"/>
    <w:rsid w:val="2687B1DA"/>
    <w:rsid w:val="268E7BE1"/>
    <w:rsid w:val="26A3D2A9"/>
    <w:rsid w:val="26A438EC"/>
    <w:rsid w:val="26B9E652"/>
    <w:rsid w:val="26C948FB"/>
    <w:rsid w:val="27204872"/>
    <w:rsid w:val="2727313B"/>
    <w:rsid w:val="272BD2B5"/>
    <w:rsid w:val="27346120"/>
    <w:rsid w:val="274C93DD"/>
    <w:rsid w:val="2754CEFD"/>
    <w:rsid w:val="276E3D20"/>
    <w:rsid w:val="277372AA"/>
    <w:rsid w:val="2775BD14"/>
    <w:rsid w:val="27ACF742"/>
    <w:rsid w:val="27BB2F6E"/>
    <w:rsid w:val="27C58BE5"/>
    <w:rsid w:val="27C7ADF1"/>
    <w:rsid w:val="27EF6108"/>
    <w:rsid w:val="27FE1EE9"/>
    <w:rsid w:val="2802FBFF"/>
    <w:rsid w:val="280FA084"/>
    <w:rsid w:val="281F7678"/>
    <w:rsid w:val="2825D4AE"/>
    <w:rsid w:val="282B2368"/>
    <w:rsid w:val="284B5CF4"/>
    <w:rsid w:val="28504EE7"/>
    <w:rsid w:val="28593592"/>
    <w:rsid w:val="2867B515"/>
    <w:rsid w:val="289DD248"/>
    <w:rsid w:val="28A03C6B"/>
    <w:rsid w:val="28DEED9E"/>
    <w:rsid w:val="28E09309"/>
    <w:rsid w:val="28E95027"/>
    <w:rsid w:val="28F06AA4"/>
    <w:rsid w:val="28F8A472"/>
    <w:rsid w:val="29160522"/>
    <w:rsid w:val="292DC7CA"/>
    <w:rsid w:val="29303DA1"/>
    <w:rsid w:val="2936BEE9"/>
    <w:rsid w:val="296B50AE"/>
    <w:rsid w:val="299BADA1"/>
    <w:rsid w:val="29AB1AA5"/>
    <w:rsid w:val="29B9F65D"/>
    <w:rsid w:val="29E50001"/>
    <w:rsid w:val="29EB0534"/>
    <w:rsid w:val="2A1418DF"/>
    <w:rsid w:val="2A4771D3"/>
    <w:rsid w:val="2A4A8842"/>
    <w:rsid w:val="2A4CB95B"/>
    <w:rsid w:val="2A601A3F"/>
    <w:rsid w:val="2A67B824"/>
    <w:rsid w:val="2A70D293"/>
    <w:rsid w:val="2A858155"/>
    <w:rsid w:val="2AA650B5"/>
    <w:rsid w:val="2AB2082D"/>
    <w:rsid w:val="2AC0D194"/>
    <w:rsid w:val="2AEAC2B7"/>
    <w:rsid w:val="2AEECB97"/>
    <w:rsid w:val="2AF0F9FD"/>
    <w:rsid w:val="2B056231"/>
    <w:rsid w:val="2B1DA709"/>
    <w:rsid w:val="2B391BEB"/>
    <w:rsid w:val="2B5A8723"/>
    <w:rsid w:val="2B663585"/>
    <w:rsid w:val="2B72D192"/>
    <w:rsid w:val="2B8C5EB6"/>
    <w:rsid w:val="2B948D2D"/>
    <w:rsid w:val="2BA43C10"/>
    <w:rsid w:val="2BD6585F"/>
    <w:rsid w:val="2BD69BC7"/>
    <w:rsid w:val="2BFB9625"/>
    <w:rsid w:val="2C1CC303"/>
    <w:rsid w:val="2C1CE45F"/>
    <w:rsid w:val="2C59AC71"/>
    <w:rsid w:val="2C5B0A6E"/>
    <w:rsid w:val="2C683823"/>
    <w:rsid w:val="2C6A6EBB"/>
    <w:rsid w:val="2C778134"/>
    <w:rsid w:val="2CBA55E8"/>
    <w:rsid w:val="2CC326C0"/>
    <w:rsid w:val="2CCCA41D"/>
    <w:rsid w:val="2CF8AC26"/>
    <w:rsid w:val="2D061691"/>
    <w:rsid w:val="2D39082C"/>
    <w:rsid w:val="2D4D941C"/>
    <w:rsid w:val="2D583E80"/>
    <w:rsid w:val="2D5C0C6C"/>
    <w:rsid w:val="2D9E202A"/>
    <w:rsid w:val="2DA572F5"/>
    <w:rsid w:val="2DA65162"/>
    <w:rsid w:val="2DD29E30"/>
    <w:rsid w:val="2DD9B08F"/>
    <w:rsid w:val="2DEF42F7"/>
    <w:rsid w:val="2DFE0A5A"/>
    <w:rsid w:val="2E001F49"/>
    <w:rsid w:val="2E064F96"/>
    <w:rsid w:val="2E14CC91"/>
    <w:rsid w:val="2E1F001A"/>
    <w:rsid w:val="2E3360C1"/>
    <w:rsid w:val="2E364B4D"/>
    <w:rsid w:val="2E449747"/>
    <w:rsid w:val="2E52532B"/>
    <w:rsid w:val="2E5E2CDE"/>
    <w:rsid w:val="2E5FF96A"/>
    <w:rsid w:val="2E797A3C"/>
    <w:rsid w:val="2E950381"/>
    <w:rsid w:val="2EC46CE7"/>
    <w:rsid w:val="2ECD2CAF"/>
    <w:rsid w:val="2ED655A9"/>
    <w:rsid w:val="2F047BA0"/>
    <w:rsid w:val="2F38D3FD"/>
    <w:rsid w:val="2F3E0E6A"/>
    <w:rsid w:val="2FAA9BDD"/>
    <w:rsid w:val="2FAACD01"/>
    <w:rsid w:val="2FD342CC"/>
    <w:rsid w:val="2FF16CCF"/>
    <w:rsid w:val="3015C6B7"/>
    <w:rsid w:val="3016D70E"/>
    <w:rsid w:val="3019E16A"/>
    <w:rsid w:val="302A4A3B"/>
    <w:rsid w:val="303F750E"/>
    <w:rsid w:val="30758684"/>
    <w:rsid w:val="30B5491B"/>
    <w:rsid w:val="30B568E2"/>
    <w:rsid w:val="30C9716D"/>
    <w:rsid w:val="30CB5B97"/>
    <w:rsid w:val="30CE2345"/>
    <w:rsid w:val="30E152C8"/>
    <w:rsid w:val="30E60809"/>
    <w:rsid w:val="30F99350"/>
    <w:rsid w:val="30FD2062"/>
    <w:rsid w:val="311EEBF8"/>
    <w:rsid w:val="312CC3A0"/>
    <w:rsid w:val="31392AA3"/>
    <w:rsid w:val="3140DD72"/>
    <w:rsid w:val="314340C1"/>
    <w:rsid w:val="315099D4"/>
    <w:rsid w:val="316997FC"/>
    <w:rsid w:val="3169E844"/>
    <w:rsid w:val="31760711"/>
    <w:rsid w:val="31830F81"/>
    <w:rsid w:val="319C297E"/>
    <w:rsid w:val="31A09DA7"/>
    <w:rsid w:val="31A63E00"/>
    <w:rsid w:val="31BE24CC"/>
    <w:rsid w:val="31D875BC"/>
    <w:rsid w:val="31EAFDDC"/>
    <w:rsid w:val="32345148"/>
    <w:rsid w:val="32497073"/>
    <w:rsid w:val="32681EB8"/>
    <w:rsid w:val="3272BA9C"/>
    <w:rsid w:val="328211CE"/>
    <w:rsid w:val="32834D77"/>
    <w:rsid w:val="3283C70D"/>
    <w:rsid w:val="328FA767"/>
    <w:rsid w:val="32B9BAF5"/>
    <w:rsid w:val="32DA65AE"/>
    <w:rsid w:val="32F896C0"/>
    <w:rsid w:val="33005E8D"/>
    <w:rsid w:val="332DA963"/>
    <w:rsid w:val="3338B475"/>
    <w:rsid w:val="3355E966"/>
    <w:rsid w:val="336340FF"/>
    <w:rsid w:val="336BEF1A"/>
    <w:rsid w:val="3391DF11"/>
    <w:rsid w:val="3394E8B9"/>
    <w:rsid w:val="33A0A3F4"/>
    <w:rsid w:val="33B53931"/>
    <w:rsid w:val="33B83BC7"/>
    <w:rsid w:val="33E45CF8"/>
    <w:rsid w:val="33F9BE46"/>
    <w:rsid w:val="341D6059"/>
    <w:rsid w:val="34241BD1"/>
    <w:rsid w:val="3430332A"/>
    <w:rsid w:val="3433A3B5"/>
    <w:rsid w:val="34482444"/>
    <w:rsid w:val="34483D69"/>
    <w:rsid w:val="3488444B"/>
    <w:rsid w:val="348AA2C7"/>
    <w:rsid w:val="34B9DE5A"/>
    <w:rsid w:val="34DF3C96"/>
    <w:rsid w:val="34E9D2DD"/>
    <w:rsid w:val="34EAF693"/>
    <w:rsid w:val="34ECFCEF"/>
    <w:rsid w:val="34ED7E28"/>
    <w:rsid w:val="34F1F925"/>
    <w:rsid w:val="34FFF9B4"/>
    <w:rsid w:val="35233172"/>
    <w:rsid w:val="35266444"/>
    <w:rsid w:val="353BF6AE"/>
    <w:rsid w:val="3545E595"/>
    <w:rsid w:val="357D39F3"/>
    <w:rsid w:val="357FAB00"/>
    <w:rsid w:val="35A6D2AD"/>
    <w:rsid w:val="35BA93B4"/>
    <w:rsid w:val="35CA9BFF"/>
    <w:rsid w:val="35D973D2"/>
    <w:rsid w:val="35E4C98C"/>
    <w:rsid w:val="36178E36"/>
    <w:rsid w:val="361C2F95"/>
    <w:rsid w:val="3623FE4C"/>
    <w:rsid w:val="363F58D8"/>
    <w:rsid w:val="364682EA"/>
    <w:rsid w:val="36468531"/>
    <w:rsid w:val="365C9F6C"/>
    <w:rsid w:val="3694ADF3"/>
    <w:rsid w:val="36A2A816"/>
    <w:rsid w:val="36D638A8"/>
    <w:rsid w:val="36D8F41D"/>
    <w:rsid w:val="36DEA584"/>
    <w:rsid w:val="36EC5C16"/>
    <w:rsid w:val="3708C32D"/>
    <w:rsid w:val="373CE8ED"/>
    <w:rsid w:val="37544B41"/>
    <w:rsid w:val="376C0207"/>
    <w:rsid w:val="3786C62E"/>
    <w:rsid w:val="3792DA90"/>
    <w:rsid w:val="37934776"/>
    <w:rsid w:val="37BC5614"/>
    <w:rsid w:val="37CE7520"/>
    <w:rsid w:val="37D012BD"/>
    <w:rsid w:val="37F688B9"/>
    <w:rsid w:val="38300A9C"/>
    <w:rsid w:val="383374EF"/>
    <w:rsid w:val="38383B67"/>
    <w:rsid w:val="3848B74C"/>
    <w:rsid w:val="3864C829"/>
    <w:rsid w:val="386EC29D"/>
    <w:rsid w:val="3885777A"/>
    <w:rsid w:val="3895CEC9"/>
    <w:rsid w:val="38A2C819"/>
    <w:rsid w:val="38CD68B5"/>
    <w:rsid w:val="38CEBE1A"/>
    <w:rsid w:val="38DA7432"/>
    <w:rsid w:val="38F635F4"/>
    <w:rsid w:val="39172B39"/>
    <w:rsid w:val="393DC5D6"/>
    <w:rsid w:val="39412507"/>
    <w:rsid w:val="3979D02A"/>
    <w:rsid w:val="3992188A"/>
    <w:rsid w:val="39D82F82"/>
    <w:rsid w:val="39E66B01"/>
    <w:rsid w:val="39EABFE4"/>
    <w:rsid w:val="3A12175B"/>
    <w:rsid w:val="3A338C04"/>
    <w:rsid w:val="3A378112"/>
    <w:rsid w:val="3A39F0BE"/>
    <w:rsid w:val="3A56B4C4"/>
    <w:rsid w:val="3A5956AF"/>
    <w:rsid w:val="3AA2BA9D"/>
    <w:rsid w:val="3AB26A9D"/>
    <w:rsid w:val="3AB8263C"/>
    <w:rsid w:val="3AB85D2B"/>
    <w:rsid w:val="3AC840C5"/>
    <w:rsid w:val="3AEDB312"/>
    <w:rsid w:val="3AEDC6D6"/>
    <w:rsid w:val="3AEEC586"/>
    <w:rsid w:val="3B1AB269"/>
    <w:rsid w:val="3B1B39E3"/>
    <w:rsid w:val="3B34EC0D"/>
    <w:rsid w:val="3B40FD8A"/>
    <w:rsid w:val="3B4341B9"/>
    <w:rsid w:val="3B461946"/>
    <w:rsid w:val="3B71793A"/>
    <w:rsid w:val="3B89235A"/>
    <w:rsid w:val="3B8DBC8B"/>
    <w:rsid w:val="3B97CD11"/>
    <w:rsid w:val="3BC9C567"/>
    <w:rsid w:val="3BCB0025"/>
    <w:rsid w:val="3BCE35E2"/>
    <w:rsid w:val="3BFF7CF0"/>
    <w:rsid w:val="3C11288F"/>
    <w:rsid w:val="3C49DBEA"/>
    <w:rsid w:val="3C4AD0EC"/>
    <w:rsid w:val="3C50BBBC"/>
    <w:rsid w:val="3C57F6F9"/>
    <w:rsid w:val="3C5D8C38"/>
    <w:rsid w:val="3C763706"/>
    <w:rsid w:val="3C779CE7"/>
    <w:rsid w:val="3C80B4F8"/>
    <w:rsid w:val="3CA6C5E9"/>
    <w:rsid w:val="3CA73B4B"/>
    <w:rsid w:val="3CBD1835"/>
    <w:rsid w:val="3CBF4A87"/>
    <w:rsid w:val="3CBF6C16"/>
    <w:rsid w:val="3CCF4C32"/>
    <w:rsid w:val="3CFEA1B3"/>
    <w:rsid w:val="3D0E7D63"/>
    <w:rsid w:val="3D1E29EC"/>
    <w:rsid w:val="3D3758F1"/>
    <w:rsid w:val="3D5198C1"/>
    <w:rsid w:val="3DA0C724"/>
    <w:rsid w:val="3DB38486"/>
    <w:rsid w:val="3DBD7DB9"/>
    <w:rsid w:val="3DBDEFA0"/>
    <w:rsid w:val="3DC9C27F"/>
    <w:rsid w:val="3DD04CE1"/>
    <w:rsid w:val="3E1CF2DC"/>
    <w:rsid w:val="3E3E2DC9"/>
    <w:rsid w:val="3E444C5A"/>
    <w:rsid w:val="3E4E43AB"/>
    <w:rsid w:val="3E70DCC0"/>
    <w:rsid w:val="3E890FE3"/>
    <w:rsid w:val="3E8E1B6D"/>
    <w:rsid w:val="3E8FC8FA"/>
    <w:rsid w:val="3E9D6436"/>
    <w:rsid w:val="3EA42468"/>
    <w:rsid w:val="3EABEECE"/>
    <w:rsid w:val="3EC9EB0F"/>
    <w:rsid w:val="3ED47770"/>
    <w:rsid w:val="3ED56DE4"/>
    <w:rsid w:val="3EDF5867"/>
    <w:rsid w:val="3F0D2D2A"/>
    <w:rsid w:val="3F0D5457"/>
    <w:rsid w:val="3F0FEB59"/>
    <w:rsid w:val="3F280196"/>
    <w:rsid w:val="3F3C8AD7"/>
    <w:rsid w:val="3F435D5F"/>
    <w:rsid w:val="3F44F969"/>
    <w:rsid w:val="3F4D54DC"/>
    <w:rsid w:val="3F5AE790"/>
    <w:rsid w:val="3F775429"/>
    <w:rsid w:val="3F7CBD45"/>
    <w:rsid w:val="3F893252"/>
    <w:rsid w:val="3F9861A0"/>
    <w:rsid w:val="3FB34C1D"/>
    <w:rsid w:val="3FBFFC19"/>
    <w:rsid w:val="3FDBDBE6"/>
    <w:rsid w:val="3FE58FA3"/>
    <w:rsid w:val="3FE958A7"/>
    <w:rsid w:val="3FF07DED"/>
    <w:rsid w:val="400806F2"/>
    <w:rsid w:val="400FDD58"/>
    <w:rsid w:val="4014B749"/>
    <w:rsid w:val="4018170F"/>
    <w:rsid w:val="402702E2"/>
    <w:rsid w:val="403CCCE8"/>
    <w:rsid w:val="4054E235"/>
    <w:rsid w:val="4062EA61"/>
    <w:rsid w:val="4094F355"/>
    <w:rsid w:val="4098E162"/>
    <w:rsid w:val="40AF231C"/>
    <w:rsid w:val="40B4378A"/>
    <w:rsid w:val="40B5BE2B"/>
    <w:rsid w:val="40BA9033"/>
    <w:rsid w:val="40C75695"/>
    <w:rsid w:val="40E038A3"/>
    <w:rsid w:val="40EBDB81"/>
    <w:rsid w:val="40F0DB79"/>
    <w:rsid w:val="410F0C4D"/>
    <w:rsid w:val="413F3779"/>
    <w:rsid w:val="414A9D8D"/>
    <w:rsid w:val="4162D6D1"/>
    <w:rsid w:val="416E507A"/>
    <w:rsid w:val="416F3D57"/>
    <w:rsid w:val="41785317"/>
    <w:rsid w:val="41861BED"/>
    <w:rsid w:val="41B34485"/>
    <w:rsid w:val="41CC9631"/>
    <w:rsid w:val="41D17401"/>
    <w:rsid w:val="41DE028A"/>
    <w:rsid w:val="41DE62B8"/>
    <w:rsid w:val="41EA6ED6"/>
    <w:rsid w:val="42095BE1"/>
    <w:rsid w:val="421DE33A"/>
    <w:rsid w:val="4239549E"/>
    <w:rsid w:val="4240B6EA"/>
    <w:rsid w:val="42418F1F"/>
    <w:rsid w:val="42453B4C"/>
    <w:rsid w:val="4278B89F"/>
    <w:rsid w:val="4280AB80"/>
    <w:rsid w:val="42A24B30"/>
    <w:rsid w:val="42A774F1"/>
    <w:rsid w:val="42B3F3CA"/>
    <w:rsid w:val="42C269A8"/>
    <w:rsid w:val="42E8CA02"/>
    <w:rsid w:val="42F5515F"/>
    <w:rsid w:val="43031FA9"/>
    <w:rsid w:val="43129B21"/>
    <w:rsid w:val="43286C77"/>
    <w:rsid w:val="4332EB32"/>
    <w:rsid w:val="4351D931"/>
    <w:rsid w:val="43547B40"/>
    <w:rsid w:val="4358803E"/>
    <w:rsid w:val="4358A8A1"/>
    <w:rsid w:val="43911989"/>
    <w:rsid w:val="43A23A88"/>
    <w:rsid w:val="43A9C834"/>
    <w:rsid w:val="43B15F85"/>
    <w:rsid w:val="43D74E07"/>
    <w:rsid w:val="43E3E6A2"/>
    <w:rsid w:val="43F64A95"/>
    <w:rsid w:val="43FBB8CE"/>
    <w:rsid w:val="4408ECBB"/>
    <w:rsid w:val="44097D56"/>
    <w:rsid w:val="440DDABE"/>
    <w:rsid w:val="4410752A"/>
    <w:rsid w:val="44214651"/>
    <w:rsid w:val="4421F684"/>
    <w:rsid w:val="44254A32"/>
    <w:rsid w:val="4447196D"/>
    <w:rsid w:val="44753EF2"/>
    <w:rsid w:val="4482275B"/>
    <w:rsid w:val="44859A1E"/>
    <w:rsid w:val="448A7D62"/>
    <w:rsid w:val="44A549FD"/>
    <w:rsid w:val="44A70D42"/>
    <w:rsid w:val="44CA4BC9"/>
    <w:rsid w:val="44CFE18E"/>
    <w:rsid w:val="44E3F41E"/>
    <w:rsid w:val="44FAAB3D"/>
    <w:rsid w:val="44FAE90B"/>
    <w:rsid w:val="4503C95A"/>
    <w:rsid w:val="45097687"/>
    <w:rsid w:val="451039EB"/>
    <w:rsid w:val="4553509D"/>
    <w:rsid w:val="4567A3A7"/>
    <w:rsid w:val="4582A4A2"/>
    <w:rsid w:val="4589162D"/>
    <w:rsid w:val="45B3404A"/>
    <w:rsid w:val="45C783EA"/>
    <w:rsid w:val="45DA3B1A"/>
    <w:rsid w:val="45F44C02"/>
    <w:rsid w:val="45F532BC"/>
    <w:rsid w:val="460064B0"/>
    <w:rsid w:val="466BD45D"/>
    <w:rsid w:val="466F0D99"/>
    <w:rsid w:val="46713568"/>
    <w:rsid w:val="46B4877B"/>
    <w:rsid w:val="46C7A297"/>
    <w:rsid w:val="46D34C46"/>
    <w:rsid w:val="46DA35A3"/>
    <w:rsid w:val="46E4B58D"/>
    <w:rsid w:val="47122670"/>
    <w:rsid w:val="471CCAA7"/>
    <w:rsid w:val="473710AF"/>
    <w:rsid w:val="47399FDF"/>
    <w:rsid w:val="4741F3DB"/>
    <w:rsid w:val="4753C19A"/>
    <w:rsid w:val="47572B2C"/>
    <w:rsid w:val="47608B5F"/>
    <w:rsid w:val="47656287"/>
    <w:rsid w:val="4775637A"/>
    <w:rsid w:val="47BD38F7"/>
    <w:rsid w:val="47C56F4A"/>
    <w:rsid w:val="47CF1994"/>
    <w:rsid w:val="47DB2133"/>
    <w:rsid w:val="47E9016A"/>
    <w:rsid w:val="47F46090"/>
    <w:rsid w:val="480A18F3"/>
    <w:rsid w:val="480F3753"/>
    <w:rsid w:val="4886ED72"/>
    <w:rsid w:val="488D0F6C"/>
    <w:rsid w:val="48922826"/>
    <w:rsid w:val="4895D016"/>
    <w:rsid w:val="48A4E5A0"/>
    <w:rsid w:val="48B9139E"/>
    <w:rsid w:val="48CC2A17"/>
    <w:rsid w:val="48CF807D"/>
    <w:rsid w:val="48D00957"/>
    <w:rsid w:val="490BDF72"/>
    <w:rsid w:val="49234042"/>
    <w:rsid w:val="493C4285"/>
    <w:rsid w:val="4959507F"/>
    <w:rsid w:val="4998EF59"/>
    <w:rsid w:val="49A387F6"/>
    <w:rsid w:val="49A66102"/>
    <w:rsid w:val="49B1EE94"/>
    <w:rsid w:val="49D2C1A3"/>
    <w:rsid w:val="49ECF5F6"/>
    <w:rsid w:val="49F8816D"/>
    <w:rsid w:val="4A03282C"/>
    <w:rsid w:val="4A24C67D"/>
    <w:rsid w:val="4A26CE02"/>
    <w:rsid w:val="4A3681B1"/>
    <w:rsid w:val="4A513B1E"/>
    <w:rsid w:val="4A5AAA24"/>
    <w:rsid w:val="4A68313B"/>
    <w:rsid w:val="4A77C225"/>
    <w:rsid w:val="4AA43BBC"/>
    <w:rsid w:val="4AA5688B"/>
    <w:rsid w:val="4AA94F0E"/>
    <w:rsid w:val="4ABA1FD2"/>
    <w:rsid w:val="4ABE5E17"/>
    <w:rsid w:val="4AC13D10"/>
    <w:rsid w:val="4AC75E6D"/>
    <w:rsid w:val="4AF47EB7"/>
    <w:rsid w:val="4AF786FA"/>
    <w:rsid w:val="4B19FAA1"/>
    <w:rsid w:val="4B290780"/>
    <w:rsid w:val="4B2947BB"/>
    <w:rsid w:val="4B318097"/>
    <w:rsid w:val="4B40B4BA"/>
    <w:rsid w:val="4B66C45E"/>
    <w:rsid w:val="4B80194C"/>
    <w:rsid w:val="4B9A0359"/>
    <w:rsid w:val="4BA5168F"/>
    <w:rsid w:val="4BABAD65"/>
    <w:rsid w:val="4BC8DDC6"/>
    <w:rsid w:val="4BDBA240"/>
    <w:rsid w:val="4BE452A7"/>
    <w:rsid w:val="4C1D9DC6"/>
    <w:rsid w:val="4C232698"/>
    <w:rsid w:val="4C45595B"/>
    <w:rsid w:val="4C57A7B4"/>
    <w:rsid w:val="4C6ED897"/>
    <w:rsid w:val="4C722F01"/>
    <w:rsid w:val="4C7B52CD"/>
    <w:rsid w:val="4C887E51"/>
    <w:rsid w:val="4C9B7522"/>
    <w:rsid w:val="4CCD605F"/>
    <w:rsid w:val="4CD3045B"/>
    <w:rsid w:val="4D015B1E"/>
    <w:rsid w:val="4D0C2F9A"/>
    <w:rsid w:val="4D11DD31"/>
    <w:rsid w:val="4D279685"/>
    <w:rsid w:val="4D346A32"/>
    <w:rsid w:val="4D397748"/>
    <w:rsid w:val="4D45D9AF"/>
    <w:rsid w:val="4D4E89C7"/>
    <w:rsid w:val="4D6A91D0"/>
    <w:rsid w:val="4D7F75EE"/>
    <w:rsid w:val="4D975C57"/>
    <w:rsid w:val="4DA97D38"/>
    <w:rsid w:val="4DAF6B75"/>
    <w:rsid w:val="4DB935EF"/>
    <w:rsid w:val="4DBD9C95"/>
    <w:rsid w:val="4DDBC08A"/>
    <w:rsid w:val="4DE1601E"/>
    <w:rsid w:val="4DE7DE61"/>
    <w:rsid w:val="4E09F186"/>
    <w:rsid w:val="4E2C13A5"/>
    <w:rsid w:val="4E714E8C"/>
    <w:rsid w:val="4E82BCA1"/>
    <w:rsid w:val="4E8334D5"/>
    <w:rsid w:val="4E965D34"/>
    <w:rsid w:val="4E9708DB"/>
    <w:rsid w:val="4E9DCE32"/>
    <w:rsid w:val="4EA72BF8"/>
    <w:rsid w:val="4EB89769"/>
    <w:rsid w:val="4ECAD7F3"/>
    <w:rsid w:val="4ED93D0A"/>
    <w:rsid w:val="4F1ECE74"/>
    <w:rsid w:val="4F251EC1"/>
    <w:rsid w:val="4F2EE390"/>
    <w:rsid w:val="4F3E3D8D"/>
    <w:rsid w:val="4F400260"/>
    <w:rsid w:val="4F547AFD"/>
    <w:rsid w:val="4F8F666F"/>
    <w:rsid w:val="4F9058DF"/>
    <w:rsid w:val="4F954C41"/>
    <w:rsid w:val="4F9DEE13"/>
    <w:rsid w:val="4FA2ECF5"/>
    <w:rsid w:val="4FBA4BDF"/>
    <w:rsid w:val="4FC04F25"/>
    <w:rsid w:val="4FCACA32"/>
    <w:rsid w:val="4FE32D02"/>
    <w:rsid w:val="4FE38C96"/>
    <w:rsid w:val="5001A76A"/>
    <w:rsid w:val="500FB876"/>
    <w:rsid w:val="504A4790"/>
    <w:rsid w:val="505A5C76"/>
    <w:rsid w:val="506381D9"/>
    <w:rsid w:val="5079BD74"/>
    <w:rsid w:val="5099CE79"/>
    <w:rsid w:val="50F275E7"/>
    <w:rsid w:val="50F4A734"/>
    <w:rsid w:val="511FDDB1"/>
    <w:rsid w:val="51294C21"/>
    <w:rsid w:val="513C8A06"/>
    <w:rsid w:val="5146DAE0"/>
    <w:rsid w:val="51476F90"/>
    <w:rsid w:val="51554C92"/>
    <w:rsid w:val="5176725F"/>
    <w:rsid w:val="517D69E2"/>
    <w:rsid w:val="519D0CEC"/>
    <w:rsid w:val="51A70986"/>
    <w:rsid w:val="51B161B8"/>
    <w:rsid w:val="51B9BCBE"/>
    <w:rsid w:val="51C08F93"/>
    <w:rsid w:val="51C321F9"/>
    <w:rsid w:val="51CC1D89"/>
    <w:rsid w:val="51E48F74"/>
    <w:rsid w:val="521618F6"/>
    <w:rsid w:val="521D3CD2"/>
    <w:rsid w:val="52248A6F"/>
    <w:rsid w:val="522B9F64"/>
    <w:rsid w:val="523E521E"/>
    <w:rsid w:val="526C0D47"/>
    <w:rsid w:val="527F746A"/>
    <w:rsid w:val="5289F139"/>
    <w:rsid w:val="52A0F244"/>
    <w:rsid w:val="52BA4698"/>
    <w:rsid w:val="52C10170"/>
    <w:rsid w:val="5314813D"/>
    <w:rsid w:val="5319D403"/>
    <w:rsid w:val="53325D04"/>
    <w:rsid w:val="5359FF12"/>
    <w:rsid w:val="5363B8DF"/>
    <w:rsid w:val="536DD929"/>
    <w:rsid w:val="537C2BA2"/>
    <w:rsid w:val="538736AC"/>
    <w:rsid w:val="53A42C5C"/>
    <w:rsid w:val="53BD9148"/>
    <w:rsid w:val="53D58199"/>
    <w:rsid w:val="5403500C"/>
    <w:rsid w:val="541B0C0D"/>
    <w:rsid w:val="54301A6D"/>
    <w:rsid w:val="544974F6"/>
    <w:rsid w:val="5451E33F"/>
    <w:rsid w:val="54697E35"/>
    <w:rsid w:val="546D0B80"/>
    <w:rsid w:val="548D204B"/>
    <w:rsid w:val="5499AF0A"/>
    <w:rsid w:val="54B778DF"/>
    <w:rsid w:val="54C02428"/>
    <w:rsid w:val="54CA8231"/>
    <w:rsid w:val="54E33B65"/>
    <w:rsid w:val="54F9F4CA"/>
    <w:rsid w:val="5538FE23"/>
    <w:rsid w:val="554983A9"/>
    <w:rsid w:val="556EF5E0"/>
    <w:rsid w:val="557FBD3D"/>
    <w:rsid w:val="55A91349"/>
    <w:rsid w:val="55BD7E9E"/>
    <w:rsid w:val="55CB1592"/>
    <w:rsid w:val="55D3CA3F"/>
    <w:rsid w:val="55DA4E8F"/>
    <w:rsid w:val="55DBE9DD"/>
    <w:rsid w:val="5612C991"/>
    <w:rsid w:val="56151FB8"/>
    <w:rsid w:val="561C920D"/>
    <w:rsid w:val="562E9FEE"/>
    <w:rsid w:val="563DC7BB"/>
    <w:rsid w:val="56567A45"/>
    <w:rsid w:val="565CA6FC"/>
    <w:rsid w:val="565D064A"/>
    <w:rsid w:val="565DD603"/>
    <w:rsid w:val="56634CDC"/>
    <w:rsid w:val="569A494F"/>
    <w:rsid w:val="56A6665C"/>
    <w:rsid w:val="56D121AD"/>
    <w:rsid w:val="56F251A4"/>
    <w:rsid w:val="57073517"/>
    <w:rsid w:val="571250D3"/>
    <w:rsid w:val="571F9F50"/>
    <w:rsid w:val="572E7C83"/>
    <w:rsid w:val="57619043"/>
    <w:rsid w:val="57998E3D"/>
    <w:rsid w:val="57999974"/>
    <w:rsid w:val="57F9B0FE"/>
    <w:rsid w:val="5818E0E8"/>
    <w:rsid w:val="581C7A6A"/>
    <w:rsid w:val="5823B2C4"/>
    <w:rsid w:val="583A6D20"/>
    <w:rsid w:val="5854E7E1"/>
    <w:rsid w:val="58664058"/>
    <w:rsid w:val="586D5400"/>
    <w:rsid w:val="587590B3"/>
    <w:rsid w:val="58A904D9"/>
    <w:rsid w:val="58B5292F"/>
    <w:rsid w:val="58B7F5E7"/>
    <w:rsid w:val="58CAE300"/>
    <w:rsid w:val="58DAED67"/>
    <w:rsid w:val="58DF3637"/>
    <w:rsid w:val="58E71271"/>
    <w:rsid w:val="59095C69"/>
    <w:rsid w:val="5933187B"/>
    <w:rsid w:val="59385FC1"/>
    <w:rsid w:val="5966E400"/>
    <w:rsid w:val="597F8B64"/>
    <w:rsid w:val="5989721E"/>
    <w:rsid w:val="598F0F9C"/>
    <w:rsid w:val="5996BB11"/>
    <w:rsid w:val="599B1721"/>
    <w:rsid w:val="59D64E1D"/>
    <w:rsid w:val="59E1C6A0"/>
    <w:rsid w:val="59F82C1A"/>
    <w:rsid w:val="5A0222E6"/>
    <w:rsid w:val="5A1C52B5"/>
    <w:rsid w:val="5A2D0E84"/>
    <w:rsid w:val="5A3CE82B"/>
    <w:rsid w:val="5A692955"/>
    <w:rsid w:val="5A71AC2E"/>
    <w:rsid w:val="5A8512FB"/>
    <w:rsid w:val="5A963426"/>
    <w:rsid w:val="5AB10A8F"/>
    <w:rsid w:val="5AB2EE7A"/>
    <w:rsid w:val="5AB5BF46"/>
    <w:rsid w:val="5AF1928B"/>
    <w:rsid w:val="5AFACBB0"/>
    <w:rsid w:val="5B01D606"/>
    <w:rsid w:val="5B308357"/>
    <w:rsid w:val="5B327696"/>
    <w:rsid w:val="5B3CD37F"/>
    <w:rsid w:val="5B468A13"/>
    <w:rsid w:val="5B6B6AD0"/>
    <w:rsid w:val="5B796798"/>
    <w:rsid w:val="5B927610"/>
    <w:rsid w:val="5BA1E7E8"/>
    <w:rsid w:val="5BB32C87"/>
    <w:rsid w:val="5BB5D7AC"/>
    <w:rsid w:val="5BC870B3"/>
    <w:rsid w:val="5BF23748"/>
    <w:rsid w:val="5BF4A348"/>
    <w:rsid w:val="5BFE6F9C"/>
    <w:rsid w:val="5C0C2979"/>
    <w:rsid w:val="5C2B3EDC"/>
    <w:rsid w:val="5C2B7812"/>
    <w:rsid w:val="5C355379"/>
    <w:rsid w:val="5C45B3D9"/>
    <w:rsid w:val="5C6292DA"/>
    <w:rsid w:val="5C730886"/>
    <w:rsid w:val="5C853F7C"/>
    <w:rsid w:val="5C8F9FCF"/>
    <w:rsid w:val="5CA531D0"/>
    <w:rsid w:val="5CA7F4C2"/>
    <w:rsid w:val="5CB19907"/>
    <w:rsid w:val="5CCE3451"/>
    <w:rsid w:val="5CF557B9"/>
    <w:rsid w:val="5D1A6C73"/>
    <w:rsid w:val="5D2826A3"/>
    <w:rsid w:val="5D2F6F13"/>
    <w:rsid w:val="5D3AFE93"/>
    <w:rsid w:val="5D43B7BD"/>
    <w:rsid w:val="5D56A8C0"/>
    <w:rsid w:val="5D6035F9"/>
    <w:rsid w:val="5DCF02F6"/>
    <w:rsid w:val="5DDB7A32"/>
    <w:rsid w:val="5DE444D3"/>
    <w:rsid w:val="5DE66359"/>
    <w:rsid w:val="5E499736"/>
    <w:rsid w:val="5E526EAB"/>
    <w:rsid w:val="5E5A8B6F"/>
    <w:rsid w:val="5E5B5C5A"/>
    <w:rsid w:val="5E678F88"/>
    <w:rsid w:val="5E97133C"/>
    <w:rsid w:val="5EA78974"/>
    <w:rsid w:val="5EC04F45"/>
    <w:rsid w:val="5EC97932"/>
    <w:rsid w:val="5ED3D84C"/>
    <w:rsid w:val="5EE4D55F"/>
    <w:rsid w:val="5EFC9F63"/>
    <w:rsid w:val="5F047CD3"/>
    <w:rsid w:val="5F17A08E"/>
    <w:rsid w:val="5F1B0F7A"/>
    <w:rsid w:val="5F49A942"/>
    <w:rsid w:val="5F53EDD9"/>
    <w:rsid w:val="5F569E6F"/>
    <w:rsid w:val="5F5AB574"/>
    <w:rsid w:val="5FA77B9F"/>
    <w:rsid w:val="5FB6CA1B"/>
    <w:rsid w:val="5FC91E44"/>
    <w:rsid w:val="5FD42F02"/>
    <w:rsid w:val="5FDCE755"/>
    <w:rsid w:val="5FE57563"/>
    <w:rsid w:val="5FF7FF5A"/>
    <w:rsid w:val="60184BE7"/>
    <w:rsid w:val="6049127D"/>
    <w:rsid w:val="604D93A2"/>
    <w:rsid w:val="604FCA5C"/>
    <w:rsid w:val="60651B3B"/>
    <w:rsid w:val="607D0597"/>
    <w:rsid w:val="60857C5E"/>
    <w:rsid w:val="6087D09C"/>
    <w:rsid w:val="60A62DFC"/>
    <w:rsid w:val="60AC62DB"/>
    <w:rsid w:val="60B525F9"/>
    <w:rsid w:val="60B5A5B4"/>
    <w:rsid w:val="60BAB840"/>
    <w:rsid w:val="60EEFC23"/>
    <w:rsid w:val="60FEF9C2"/>
    <w:rsid w:val="6118046A"/>
    <w:rsid w:val="61307162"/>
    <w:rsid w:val="61375E7D"/>
    <w:rsid w:val="61613EBA"/>
    <w:rsid w:val="616BE889"/>
    <w:rsid w:val="6180935E"/>
    <w:rsid w:val="6187CAEA"/>
    <w:rsid w:val="619FC199"/>
    <w:rsid w:val="61B31AB1"/>
    <w:rsid w:val="61D11777"/>
    <w:rsid w:val="61E95990"/>
    <w:rsid w:val="61EB8822"/>
    <w:rsid w:val="61FE545C"/>
    <w:rsid w:val="62089F4D"/>
    <w:rsid w:val="6221B88A"/>
    <w:rsid w:val="624626B6"/>
    <w:rsid w:val="624EB4E6"/>
    <w:rsid w:val="6284299E"/>
    <w:rsid w:val="628DD7E7"/>
    <w:rsid w:val="6294BD39"/>
    <w:rsid w:val="629BC9AC"/>
    <w:rsid w:val="62C9410D"/>
    <w:rsid w:val="62D80D5E"/>
    <w:rsid w:val="62FB31D7"/>
    <w:rsid w:val="630C3FA5"/>
    <w:rsid w:val="6363FAAD"/>
    <w:rsid w:val="6369BF97"/>
    <w:rsid w:val="63714FDF"/>
    <w:rsid w:val="6385019B"/>
    <w:rsid w:val="6397E016"/>
    <w:rsid w:val="6440B8DA"/>
    <w:rsid w:val="645361C9"/>
    <w:rsid w:val="64573D06"/>
    <w:rsid w:val="6457BD01"/>
    <w:rsid w:val="646A3F7B"/>
    <w:rsid w:val="6471B397"/>
    <w:rsid w:val="64791C02"/>
    <w:rsid w:val="6493D582"/>
    <w:rsid w:val="64A40789"/>
    <w:rsid w:val="64A89FEC"/>
    <w:rsid w:val="64B9D284"/>
    <w:rsid w:val="64C7A7E0"/>
    <w:rsid w:val="64D774B1"/>
    <w:rsid w:val="64E88F8E"/>
    <w:rsid w:val="65143AFF"/>
    <w:rsid w:val="6514D465"/>
    <w:rsid w:val="65190359"/>
    <w:rsid w:val="651CEC27"/>
    <w:rsid w:val="6563460A"/>
    <w:rsid w:val="6578DC59"/>
    <w:rsid w:val="65792753"/>
    <w:rsid w:val="657AC7F9"/>
    <w:rsid w:val="659BE343"/>
    <w:rsid w:val="65AC74DC"/>
    <w:rsid w:val="65AF844D"/>
    <w:rsid w:val="65BC3BB5"/>
    <w:rsid w:val="65C20C89"/>
    <w:rsid w:val="65C21870"/>
    <w:rsid w:val="65CEEB99"/>
    <w:rsid w:val="6630D42A"/>
    <w:rsid w:val="66314681"/>
    <w:rsid w:val="664761CE"/>
    <w:rsid w:val="664B0874"/>
    <w:rsid w:val="66585A53"/>
    <w:rsid w:val="6661AF15"/>
    <w:rsid w:val="66629225"/>
    <w:rsid w:val="666E0913"/>
    <w:rsid w:val="6684F3ED"/>
    <w:rsid w:val="6687709C"/>
    <w:rsid w:val="66978FC6"/>
    <w:rsid w:val="66980F2A"/>
    <w:rsid w:val="66AAC056"/>
    <w:rsid w:val="66AF079C"/>
    <w:rsid w:val="66BB2057"/>
    <w:rsid w:val="66F5B611"/>
    <w:rsid w:val="67057838"/>
    <w:rsid w:val="6710C33B"/>
    <w:rsid w:val="671F7E2D"/>
    <w:rsid w:val="67323887"/>
    <w:rsid w:val="674E6AAE"/>
    <w:rsid w:val="67511810"/>
    <w:rsid w:val="67581870"/>
    <w:rsid w:val="67724110"/>
    <w:rsid w:val="67B1436D"/>
    <w:rsid w:val="67C2B7BC"/>
    <w:rsid w:val="680F7157"/>
    <w:rsid w:val="6810FB4C"/>
    <w:rsid w:val="6814AEFE"/>
    <w:rsid w:val="6826BF66"/>
    <w:rsid w:val="682F2A1B"/>
    <w:rsid w:val="68502A12"/>
    <w:rsid w:val="68717F74"/>
    <w:rsid w:val="68800C73"/>
    <w:rsid w:val="68841036"/>
    <w:rsid w:val="6890F035"/>
    <w:rsid w:val="6899D6E0"/>
    <w:rsid w:val="68B0D458"/>
    <w:rsid w:val="68EAF508"/>
    <w:rsid w:val="69320DED"/>
    <w:rsid w:val="695D893D"/>
    <w:rsid w:val="6970B229"/>
    <w:rsid w:val="6991429A"/>
    <w:rsid w:val="69CF04BB"/>
    <w:rsid w:val="69DA6FA2"/>
    <w:rsid w:val="69DAFCD9"/>
    <w:rsid w:val="69EEA569"/>
    <w:rsid w:val="69EF5FEC"/>
    <w:rsid w:val="6A11716F"/>
    <w:rsid w:val="6A3CD5DF"/>
    <w:rsid w:val="6A85888D"/>
    <w:rsid w:val="6A901BA4"/>
    <w:rsid w:val="6A99F2E8"/>
    <w:rsid w:val="6ACB5599"/>
    <w:rsid w:val="6AD3A723"/>
    <w:rsid w:val="6AE4C04C"/>
    <w:rsid w:val="6AEC356B"/>
    <w:rsid w:val="6B120D9D"/>
    <w:rsid w:val="6B255A26"/>
    <w:rsid w:val="6B5A014A"/>
    <w:rsid w:val="6B6F3EBD"/>
    <w:rsid w:val="6B910C27"/>
    <w:rsid w:val="6B94B10E"/>
    <w:rsid w:val="6B9B9B6F"/>
    <w:rsid w:val="6BA16E03"/>
    <w:rsid w:val="6BA856E8"/>
    <w:rsid w:val="6BAC522B"/>
    <w:rsid w:val="6BB09ED1"/>
    <w:rsid w:val="6BB3EFBB"/>
    <w:rsid w:val="6BFC8D79"/>
    <w:rsid w:val="6C07F51C"/>
    <w:rsid w:val="6C61C158"/>
    <w:rsid w:val="6C9188F9"/>
    <w:rsid w:val="6C9FF6CD"/>
    <w:rsid w:val="6CB4230D"/>
    <w:rsid w:val="6CD0BBD0"/>
    <w:rsid w:val="6D09EBD9"/>
    <w:rsid w:val="6D171E90"/>
    <w:rsid w:val="6D381F0C"/>
    <w:rsid w:val="6D994CBB"/>
    <w:rsid w:val="6D9F6291"/>
    <w:rsid w:val="6DAB6D4A"/>
    <w:rsid w:val="6DB782F2"/>
    <w:rsid w:val="6DD8607D"/>
    <w:rsid w:val="6DE75699"/>
    <w:rsid w:val="6E060B4C"/>
    <w:rsid w:val="6E29EFDD"/>
    <w:rsid w:val="6E40D260"/>
    <w:rsid w:val="6E5C34EE"/>
    <w:rsid w:val="6E889AE7"/>
    <w:rsid w:val="6E8F5EE9"/>
    <w:rsid w:val="6E9741D2"/>
    <w:rsid w:val="6EBD0994"/>
    <w:rsid w:val="6EC1F197"/>
    <w:rsid w:val="6ED135B2"/>
    <w:rsid w:val="6ED20C75"/>
    <w:rsid w:val="6EE1AB76"/>
    <w:rsid w:val="6EFFC33C"/>
    <w:rsid w:val="6F0CFD46"/>
    <w:rsid w:val="6F10C7D3"/>
    <w:rsid w:val="6F1223A2"/>
    <w:rsid w:val="6F2AF049"/>
    <w:rsid w:val="6F66A376"/>
    <w:rsid w:val="6F69B09C"/>
    <w:rsid w:val="6F808EE6"/>
    <w:rsid w:val="6F8FDBED"/>
    <w:rsid w:val="6FA2E255"/>
    <w:rsid w:val="6FC04A7E"/>
    <w:rsid w:val="6FD03974"/>
    <w:rsid w:val="6FFDD975"/>
    <w:rsid w:val="7011FF66"/>
    <w:rsid w:val="7023076C"/>
    <w:rsid w:val="70270834"/>
    <w:rsid w:val="702F5FBF"/>
    <w:rsid w:val="703AF925"/>
    <w:rsid w:val="703EA90D"/>
    <w:rsid w:val="705442DF"/>
    <w:rsid w:val="70576CAE"/>
    <w:rsid w:val="705BB1C2"/>
    <w:rsid w:val="706965B2"/>
    <w:rsid w:val="7079AA91"/>
    <w:rsid w:val="7088D0F1"/>
    <w:rsid w:val="70A723E0"/>
    <w:rsid w:val="70C3B50B"/>
    <w:rsid w:val="70D62AFF"/>
    <w:rsid w:val="70DA7A86"/>
    <w:rsid w:val="70E03974"/>
    <w:rsid w:val="70E16AA6"/>
    <w:rsid w:val="70E301D7"/>
    <w:rsid w:val="70FBB915"/>
    <w:rsid w:val="71076436"/>
    <w:rsid w:val="710C01E7"/>
    <w:rsid w:val="711E3ADC"/>
    <w:rsid w:val="71205BAA"/>
    <w:rsid w:val="713C8326"/>
    <w:rsid w:val="7156AFA1"/>
    <w:rsid w:val="716207DA"/>
    <w:rsid w:val="716C50F6"/>
    <w:rsid w:val="719A4045"/>
    <w:rsid w:val="719FB279"/>
    <w:rsid w:val="71CE0C92"/>
    <w:rsid w:val="71EEC600"/>
    <w:rsid w:val="71F21D03"/>
    <w:rsid w:val="71FA7F93"/>
    <w:rsid w:val="7212B124"/>
    <w:rsid w:val="7238ED03"/>
    <w:rsid w:val="72434704"/>
    <w:rsid w:val="7243FD51"/>
    <w:rsid w:val="7265DA7D"/>
    <w:rsid w:val="726D7ECE"/>
    <w:rsid w:val="727ECA25"/>
    <w:rsid w:val="72DAF9A5"/>
    <w:rsid w:val="72FFC455"/>
    <w:rsid w:val="7302C5BB"/>
    <w:rsid w:val="7317FBD8"/>
    <w:rsid w:val="735E3085"/>
    <w:rsid w:val="7371127D"/>
    <w:rsid w:val="7373862C"/>
    <w:rsid w:val="73993AC5"/>
    <w:rsid w:val="73AB6D29"/>
    <w:rsid w:val="73E365A0"/>
    <w:rsid w:val="73F16F76"/>
    <w:rsid w:val="7404631A"/>
    <w:rsid w:val="74185BB4"/>
    <w:rsid w:val="7436ECFF"/>
    <w:rsid w:val="743B664B"/>
    <w:rsid w:val="74410D9A"/>
    <w:rsid w:val="744996DB"/>
    <w:rsid w:val="744EF2D5"/>
    <w:rsid w:val="745E19C6"/>
    <w:rsid w:val="74691D2D"/>
    <w:rsid w:val="748CD1AB"/>
    <w:rsid w:val="7492F0E2"/>
    <w:rsid w:val="74ACDAA8"/>
    <w:rsid w:val="74BCC599"/>
    <w:rsid w:val="74CD40F7"/>
    <w:rsid w:val="74CEDD4C"/>
    <w:rsid w:val="74E66643"/>
    <w:rsid w:val="74FAEF86"/>
    <w:rsid w:val="74FB4CBF"/>
    <w:rsid w:val="75000AF0"/>
    <w:rsid w:val="7509A327"/>
    <w:rsid w:val="750EFABC"/>
    <w:rsid w:val="751B57FD"/>
    <w:rsid w:val="7528980A"/>
    <w:rsid w:val="753321E1"/>
    <w:rsid w:val="7536A9FE"/>
    <w:rsid w:val="7578B3C8"/>
    <w:rsid w:val="75A26E71"/>
    <w:rsid w:val="75C4B1A7"/>
    <w:rsid w:val="75C90361"/>
    <w:rsid w:val="75CA148A"/>
    <w:rsid w:val="75D56F38"/>
    <w:rsid w:val="75E781E5"/>
    <w:rsid w:val="75EF0191"/>
    <w:rsid w:val="75FFDED8"/>
    <w:rsid w:val="7607B3D6"/>
    <w:rsid w:val="7614106E"/>
    <w:rsid w:val="761854AD"/>
    <w:rsid w:val="7620B851"/>
    <w:rsid w:val="7633D89D"/>
    <w:rsid w:val="763D5734"/>
    <w:rsid w:val="768A7881"/>
    <w:rsid w:val="76990E2D"/>
    <w:rsid w:val="76C5D419"/>
    <w:rsid w:val="76D0C030"/>
    <w:rsid w:val="76D9BBFF"/>
    <w:rsid w:val="77035C0D"/>
    <w:rsid w:val="77198E48"/>
    <w:rsid w:val="77345B4C"/>
    <w:rsid w:val="7742A845"/>
    <w:rsid w:val="7743D3D1"/>
    <w:rsid w:val="775D7915"/>
    <w:rsid w:val="77786763"/>
    <w:rsid w:val="777E520D"/>
    <w:rsid w:val="77820AEB"/>
    <w:rsid w:val="7786896F"/>
    <w:rsid w:val="77AE278F"/>
    <w:rsid w:val="77C30FF6"/>
    <w:rsid w:val="77D404CE"/>
    <w:rsid w:val="77EC7F88"/>
    <w:rsid w:val="77F36FF4"/>
    <w:rsid w:val="78042F6C"/>
    <w:rsid w:val="780AC38B"/>
    <w:rsid w:val="7854D0BE"/>
    <w:rsid w:val="7860E16D"/>
    <w:rsid w:val="78652AD9"/>
    <w:rsid w:val="7867FB78"/>
    <w:rsid w:val="78753F9B"/>
    <w:rsid w:val="78889816"/>
    <w:rsid w:val="78B209DC"/>
    <w:rsid w:val="78B23DE3"/>
    <w:rsid w:val="78B35736"/>
    <w:rsid w:val="78B4DFC2"/>
    <w:rsid w:val="78C645D9"/>
    <w:rsid w:val="78C685CD"/>
    <w:rsid w:val="78DE1EB0"/>
    <w:rsid w:val="78EA48F3"/>
    <w:rsid w:val="7909450E"/>
    <w:rsid w:val="7914D049"/>
    <w:rsid w:val="791521F0"/>
    <w:rsid w:val="7967E536"/>
    <w:rsid w:val="7971EF6A"/>
    <w:rsid w:val="797A60B3"/>
    <w:rsid w:val="7982826D"/>
    <w:rsid w:val="798785B6"/>
    <w:rsid w:val="7989EDEB"/>
    <w:rsid w:val="799C4B45"/>
    <w:rsid w:val="79A15331"/>
    <w:rsid w:val="79B954DB"/>
    <w:rsid w:val="79E81B3C"/>
    <w:rsid w:val="7A12784C"/>
    <w:rsid w:val="7A3D2A3F"/>
    <w:rsid w:val="7A5B198C"/>
    <w:rsid w:val="7A6D75CE"/>
    <w:rsid w:val="7A70A572"/>
    <w:rsid w:val="7A7D79D5"/>
    <w:rsid w:val="7A842000"/>
    <w:rsid w:val="7A84B2F5"/>
    <w:rsid w:val="7A8E2687"/>
    <w:rsid w:val="7AB7A2B3"/>
    <w:rsid w:val="7ACB1928"/>
    <w:rsid w:val="7AE86F70"/>
    <w:rsid w:val="7AF2CD06"/>
    <w:rsid w:val="7AF69AA4"/>
    <w:rsid w:val="7B0AB7F9"/>
    <w:rsid w:val="7B0BD755"/>
    <w:rsid w:val="7B0E1618"/>
    <w:rsid w:val="7B190078"/>
    <w:rsid w:val="7B243F35"/>
    <w:rsid w:val="7B305C91"/>
    <w:rsid w:val="7B370AF1"/>
    <w:rsid w:val="7B41747B"/>
    <w:rsid w:val="7B85B785"/>
    <w:rsid w:val="7B8EE6CA"/>
    <w:rsid w:val="7B94B201"/>
    <w:rsid w:val="7BC3B133"/>
    <w:rsid w:val="7BCE327E"/>
    <w:rsid w:val="7BD9BB55"/>
    <w:rsid w:val="7BDCFFC2"/>
    <w:rsid w:val="7BEA3FE0"/>
    <w:rsid w:val="7BF69D16"/>
    <w:rsid w:val="7BFF6D6E"/>
    <w:rsid w:val="7C04CC61"/>
    <w:rsid w:val="7C21E7CB"/>
    <w:rsid w:val="7C378A64"/>
    <w:rsid w:val="7C431D97"/>
    <w:rsid w:val="7C71E628"/>
    <w:rsid w:val="7C72E2F6"/>
    <w:rsid w:val="7C7898E1"/>
    <w:rsid w:val="7C7985C6"/>
    <w:rsid w:val="7C865A64"/>
    <w:rsid w:val="7C86F2CA"/>
    <w:rsid w:val="7C8AD978"/>
    <w:rsid w:val="7C972361"/>
    <w:rsid w:val="7C9A4AA1"/>
    <w:rsid w:val="7CA8B44E"/>
    <w:rsid w:val="7CB3046B"/>
    <w:rsid w:val="7CD6C4B4"/>
    <w:rsid w:val="7CDA0E64"/>
    <w:rsid w:val="7CDAE9AC"/>
    <w:rsid w:val="7CDB2EDF"/>
    <w:rsid w:val="7CDCA2C2"/>
    <w:rsid w:val="7CE5E032"/>
    <w:rsid w:val="7CF4FDC8"/>
    <w:rsid w:val="7D00F098"/>
    <w:rsid w:val="7D0A3386"/>
    <w:rsid w:val="7D10C718"/>
    <w:rsid w:val="7D1D01BC"/>
    <w:rsid w:val="7D2D01F2"/>
    <w:rsid w:val="7D6308E5"/>
    <w:rsid w:val="7DAA92E1"/>
    <w:rsid w:val="7DB67D0D"/>
    <w:rsid w:val="7DB6F970"/>
    <w:rsid w:val="7DC57DCC"/>
    <w:rsid w:val="7DDA1531"/>
    <w:rsid w:val="7DE7F0C0"/>
    <w:rsid w:val="7E12C174"/>
    <w:rsid w:val="7E161833"/>
    <w:rsid w:val="7E175241"/>
    <w:rsid w:val="7E214E97"/>
    <w:rsid w:val="7E2FDAE7"/>
    <w:rsid w:val="7E2FFFF3"/>
    <w:rsid w:val="7E457D06"/>
    <w:rsid w:val="7E4C4B08"/>
    <w:rsid w:val="7E4E6B57"/>
    <w:rsid w:val="7E6C49E0"/>
    <w:rsid w:val="7E76B29A"/>
    <w:rsid w:val="7E7A72EB"/>
    <w:rsid w:val="7E80FC50"/>
    <w:rsid w:val="7E827146"/>
    <w:rsid w:val="7EA5DAD1"/>
    <w:rsid w:val="7EB006A7"/>
    <w:rsid w:val="7ED2F97C"/>
    <w:rsid w:val="7EE2B031"/>
    <w:rsid w:val="7EEA8F6C"/>
    <w:rsid w:val="7EEA9566"/>
    <w:rsid w:val="7EF4DD73"/>
    <w:rsid w:val="7F23C0FB"/>
    <w:rsid w:val="7F25A3B1"/>
    <w:rsid w:val="7F384229"/>
    <w:rsid w:val="7F3BF43A"/>
    <w:rsid w:val="7F3D1836"/>
    <w:rsid w:val="7F4E7265"/>
    <w:rsid w:val="7F4EFE65"/>
    <w:rsid w:val="7F53F4A9"/>
    <w:rsid w:val="7F559729"/>
    <w:rsid w:val="7F58B3BA"/>
    <w:rsid w:val="7F5A3C70"/>
    <w:rsid w:val="7F65580F"/>
    <w:rsid w:val="7F9CE24E"/>
    <w:rsid w:val="7FA89503"/>
    <w:rsid w:val="7FC50F1D"/>
    <w:rsid w:val="7FE8DDF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1D218F5D"/>
  <w15:chartTrackingRefBased/>
  <w15:docId w15:val="{6039DAD8-C77E-42B9-A3EC-D1CDE2B2D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50D04"/>
    <w:rPr>
      <w:rFonts w:ascii="Arial" w:hAnsi="Arial"/>
    </w:rPr>
  </w:style>
  <w:style w:type="paragraph" w:styleId="berschrift1">
    <w:name w:val="heading 1"/>
    <w:basedOn w:val="Standard"/>
    <w:next w:val="Standard"/>
    <w:link w:val="berschrift1Zchn"/>
    <w:autoRedefine/>
    <w:uiPriority w:val="9"/>
    <w:qFormat/>
    <w:rsid w:val="00C07C76"/>
    <w:pPr>
      <w:keepNext/>
      <w:keepLines/>
      <w:pageBreakBefore/>
      <w:numPr>
        <w:numId w:val="11"/>
      </w:numPr>
      <w:spacing w:before="240" w:after="120"/>
      <w:ind w:left="431" w:hanging="431"/>
      <w:outlineLvl w:val="0"/>
    </w:pPr>
    <w:rPr>
      <w:rFonts w:eastAsiaTheme="majorEastAsia" w:cstheme="majorBidi"/>
      <w:b/>
      <w:color w:val="000000" w:themeColor="text1"/>
      <w:sz w:val="36"/>
      <w:szCs w:val="32"/>
    </w:rPr>
  </w:style>
  <w:style w:type="paragraph" w:styleId="berschrift2">
    <w:name w:val="heading 2"/>
    <w:basedOn w:val="Standard"/>
    <w:next w:val="Standard"/>
    <w:link w:val="berschrift2Zchn"/>
    <w:autoRedefine/>
    <w:uiPriority w:val="9"/>
    <w:unhideWhenUsed/>
    <w:qFormat/>
    <w:rsid w:val="00E57E5C"/>
    <w:pPr>
      <w:keepNext/>
      <w:keepLines/>
      <w:numPr>
        <w:ilvl w:val="1"/>
        <w:numId w:val="11"/>
      </w:numPr>
      <w:spacing w:before="360" w:after="240"/>
      <w:ind w:left="578" w:hanging="578"/>
      <w:outlineLvl w:val="1"/>
    </w:pPr>
    <w:rPr>
      <w:rFonts w:eastAsiaTheme="majorEastAsia" w:cstheme="majorBidi"/>
      <w:b/>
      <w:color w:val="000000" w:themeColor="text1"/>
      <w:sz w:val="28"/>
      <w:szCs w:val="26"/>
      <w:lang w:val="fr-CH"/>
    </w:rPr>
  </w:style>
  <w:style w:type="paragraph" w:styleId="berschrift3">
    <w:name w:val="heading 3"/>
    <w:basedOn w:val="Standard"/>
    <w:next w:val="Standard"/>
    <w:link w:val="berschrift3Zchn"/>
    <w:autoRedefine/>
    <w:uiPriority w:val="9"/>
    <w:unhideWhenUsed/>
    <w:qFormat/>
    <w:rsid w:val="00C07C76"/>
    <w:pPr>
      <w:keepNext/>
      <w:keepLines/>
      <w:numPr>
        <w:ilvl w:val="2"/>
        <w:numId w:val="11"/>
      </w:numPr>
      <w:spacing w:before="360" w:after="120"/>
      <w:outlineLvl w:val="2"/>
    </w:pPr>
    <w:rPr>
      <w:rFonts w:eastAsiaTheme="majorEastAsia" w:cstheme="majorBidi"/>
      <w:b/>
      <w:sz w:val="28"/>
      <w:szCs w:val="24"/>
    </w:rPr>
  </w:style>
  <w:style w:type="paragraph" w:styleId="berschrift4">
    <w:name w:val="heading 4"/>
    <w:basedOn w:val="Standard"/>
    <w:next w:val="Standard"/>
    <w:link w:val="berschrift4Zchn"/>
    <w:autoRedefine/>
    <w:uiPriority w:val="9"/>
    <w:unhideWhenUsed/>
    <w:qFormat/>
    <w:rsid w:val="00E06E6F"/>
    <w:pPr>
      <w:keepNext/>
      <w:keepLines/>
      <w:numPr>
        <w:ilvl w:val="3"/>
        <w:numId w:val="11"/>
      </w:numPr>
      <w:spacing w:before="40" w:after="0"/>
      <w:outlineLvl w:val="3"/>
    </w:pPr>
    <w:rPr>
      <w:rFonts w:eastAsiaTheme="majorEastAsia" w:cstheme="majorBidi"/>
      <w:b/>
      <w:iCs/>
      <w:color w:val="000000" w:themeColor="text1"/>
      <w:sz w:val="28"/>
    </w:rPr>
  </w:style>
  <w:style w:type="paragraph" w:styleId="berschrift5">
    <w:name w:val="heading 5"/>
    <w:basedOn w:val="Standard"/>
    <w:next w:val="Standard"/>
    <w:link w:val="berschrift5Zchn"/>
    <w:uiPriority w:val="9"/>
    <w:unhideWhenUsed/>
    <w:qFormat/>
    <w:rsid w:val="00E06E6F"/>
    <w:pPr>
      <w:keepNext/>
      <w:keepLines/>
      <w:numPr>
        <w:ilvl w:val="4"/>
        <w:numId w:val="11"/>
      </w:numPr>
      <w:spacing w:before="40" w:after="0"/>
      <w:outlineLvl w:val="4"/>
    </w:pPr>
    <w:rPr>
      <w:rFonts w:eastAsiaTheme="majorEastAsia" w:cstheme="majorBidi"/>
      <w:b/>
      <w:color w:val="000000" w:themeColor="text1"/>
      <w:sz w:val="28"/>
    </w:rPr>
  </w:style>
  <w:style w:type="paragraph" w:styleId="berschrift6">
    <w:name w:val="heading 6"/>
    <w:basedOn w:val="Standard"/>
    <w:next w:val="Standard"/>
    <w:link w:val="berschrift6Zchn"/>
    <w:uiPriority w:val="9"/>
    <w:semiHidden/>
    <w:unhideWhenUsed/>
    <w:qFormat/>
    <w:rsid w:val="00E06E6F"/>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E06E6F"/>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E06E6F"/>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06E6F"/>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7C76"/>
    <w:rPr>
      <w:rFonts w:ascii="Arial" w:eastAsiaTheme="majorEastAsia" w:hAnsi="Arial" w:cstheme="majorBidi"/>
      <w:b/>
      <w:color w:val="000000" w:themeColor="text1"/>
      <w:sz w:val="36"/>
      <w:szCs w:val="32"/>
    </w:rPr>
  </w:style>
  <w:style w:type="character" w:customStyle="1" w:styleId="berschrift2Zchn">
    <w:name w:val="Überschrift 2 Zchn"/>
    <w:basedOn w:val="Absatz-Standardschriftart"/>
    <w:link w:val="berschrift2"/>
    <w:uiPriority w:val="9"/>
    <w:rsid w:val="00E57E5C"/>
    <w:rPr>
      <w:rFonts w:ascii="Arial" w:eastAsiaTheme="majorEastAsia" w:hAnsi="Arial" w:cstheme="majorBidi"/>
      <w:b/>
      <w:color w:val="000000" w:themeColor="text1"/>
      <w:sz w:val="28"/>
      <w:szCs w:val="26"/>
      <w:lang w:val="fr-CH"/>
    </w:rPr>
  </w:style>
  <w:style w:type="character" w:customStyle="1" w:styleId="berschrift3Zchn">
    <w:name w:val="Überschrift 3 Zchn"/>
    <w:basedOn w:val="Absatz-Standardschriftart"/>
    <w:link w:val="berschrift3"/>
    <w:uiPriority w:val="9"/>
    <w:rsid w:val="00C07C76"/>
    <w:rPr>
      <w:rFonts w:ascii="Arial" w:eastAsiaTheme="majorEastAsia" w:hAnsi="Arial" w:cstheme="majorBidi"/>
      <w:b/>
      <w:sz w:val="28"/>
      <w:szCs w:val="24"/>
    </w:rPr>
  </w:style>
  <w:style w:type="character" w:customStyle="1" w:styleId="berschrift4Zchn">
    <w:name w:val="Überschrift 4 Zchn"/>
    <w:basedOn w:val="Absatz-Standardschriftart"/>
    <w:link w:val="berschrift4"/>
    <w:uiPriority w:val="9"/>
    <w:rsid w:val="00E06E6F"/>
    <w:rPr>
      <w:rFonts w:ascii="Arial" w:eastAsiaTheme="majorEastAsia" w:hAnsi="Arial" w:cstheme="majorBidi"/>
      <w:b/>
      <w:iCs/>
      <w:color w:val="000000" w:themeColor="text1"/>
      <w:sz w:val="28"/>
    </w:rPr>
  </w:style>
  <w:style w:type="character" w:customStyle="1" w:styleId="berschrift5Zchn">
    <w:name w:val="Überschrift 5 Zchn"/>
    <w:basedOn w:val="Absatz-Standardschriftart"/>
    <w:link w:val="berschrift5"/>
    <w:uiPriority w:val="9"/>
    <w:rsid w:val="00E06E6F"/>
    <w:rPr>
      <w:rFonts w:ascii="Arial" w:eastAsiaTheme="majorEastAsia" w:hAnsi="Arial" w:cstheme="majorBidi"/>
      <w:b/>
      <w:color w:val="000000" w:themeColor="text1"/>
      <w:sz w:val="28"/>
    </w:rPr>
  </w:style>
  <w:style w:type="character" w:customStyle="1" w:styleId="berschrift6Zchn">
    <w:name w:val="Überschrift 6 Zchn"/>
    <w:basedOn w:val="Absatz-Standardschriftart"/>
    <w:link w:val="berschrift6"/>
    <w:uiPriority w:val="9"/>
    <w:semiHidden/>
    <w:rsid w:val="00E06E6F"/>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E06E6F"/>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E06E6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06E6F"/>
    <w:rPr>
      <w:rFonts w:asciiTheme="majorHAnsi" w:eastAsiaTheme="majorEastAsia" w:hAnsiTheme="majorHAnsi" w:cstheme="majorBidi"/>
      <w:i/>
      <w:iCs/>
      <w:color w:val="272727" w:themeColor="text1" w:themeTint="D8"/>
      <w:sz w:val="21"/>
      <w:szCs w:val="21"/>
    </w:rPr>
  </w:style>
  <w:style w:type="paragraph" w:styleId="Fuzeile">
    <w:name w:val="footer"/>
    <w:basedOn w:val="Standard"/>
    <w:link w:val="FuzeileZchn"/>
    <w:uiPriority w:val="99"/>
    <w:unhideWhenUsed/>
    <w:rsid w:val="00E06E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6E6F"/>
    <w:rPr>
      <w:rFonts w:ascii="Arial" w:hAnsi="Arial"/>
    </w:rPr>
  </w:style>
  <w:style w:type="character" w:styleId="Hyperlink">
    <w:name w:val="Hyperlink"/>
    <w:basedOn w:val="Absatz-Standardschriftart"/>
    <w:uiPriority w:val="99"/>
    <w:unhideWhenUsed/>
    <w:rsid w:val="00E06E6F"/>
    <w:rPr>
      <w:color w:val="0563C1" w:themeColor="hyperlink"/>
      <w:u w:val="single"/>
    </w:rPr>
  </w:style>
  <w:style w:type="paragraph" w:styleId="Kopfzeile">
    <w:name w:val="header"/>
    <w:basedOn w:val="Standard"/>
    <w:link w:val="KopfzeileZchn"/>
    <w:uiPriority w:val="99"/>
    <w:unhideWhenUsed/>
    <w:rsid w:val="00E06E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6E6F"/>
    <w:rPr>
      <w:rFonts w:ascii="Arial" w:hAnsi="Arial"/>
    </w:rPr>
  </w:style>
  <w:style w:type="paragraph" w:styleId="Verzeichnis1">
    <w:name w:val="toc 1"/>
    <w:basedOn w:val="Standard"/>
    <w:next w:val="Standard"/>
    <w:autoRedefine/>
    <w:uiPriority w:val="39"/>
    <w:unhideWhenUsed/>
    <w:rsid w:val="005151FA"/>
    <w:pPr>
      <w:tabs>
        <w:tab w:val="left" w:pos="440"/>
        <w:tab w:val="right" w:leader="dot" w:pos="9062"/>
      </w:tabs>
      <w:spacing w:after="100"/>
    </w:pPr>
    <w:rPr>
      <w:noProof/>
    </w:rPr>
  </w:style>
  <w:style w:type="paragraph" w:styleId="Verzeichnis2">
    <w:name w:val="toc 2"/>
    <w:basedOn w:val="Standard"/>
    <w:next w:val="Standard"/>
    <w:autoRedefine/>
    <w:uiPriority w:val="39"/>
    <w:unhideWhenUsed/>
    <w:rsid w:val="005151FA"/>
    <w:pPr>
      <w:spacing w:after="100"/>
      <w:ind w:left="220"/>
    </w:pPr>
    <w:rPr>
      <w:sz w:val="20"/>
    </w:rPr>
  </w:style>
  <w:style w:type="paragraph" w:styleId="Verzeichnis3">
    <w:name w:val="toc 3"/>
    <w:basedOn w:val="Standard"/>
    <w:next w:val="Standard"/>
    <w:autoRedefine/>
    <w:uiPriority w:val="39"/>
    <w:unhideWhenUsed/>
    <w:rsid w:val="00E06E6F"/>
    <w:pPr>
      <w:spacing w:after="100"/>
      <w:ind w:left="440"/>
    </w:pPr>
  </w:style>
  <w:style w:type="paragraph" w:styleId="Verzeichnis4">
    <w:name w:val="toc 4"/>
    <w:basedOn w:val="Standard"/>
    <w:next w:val="Standard"/>
    <w:autoRedefine/>
    <w:uiPriority w:val="39"/>
    <w:unhideWhenUsed/>
    <w:rsid w:val="00E06E6F"/>
    <w:pPr>
      <w:spacing w:after="100"/>
      <w:ind w:left="660"/>
    </w:pPr>
    <w:rPr>
      <w:rFonts w:eastAsiaTheme="minorEastAsia"/>
      <w:lang w:eastAsia="de-CH"/>
    </w:rPr>
  </w:style>
  <w:style w:type="paragraph" w:styleId="Verzeichnis5">
    <w:name w:val="toc 5"/>
    <w:basedOn w:val="Standard"/>
    <w:next w:val="Standard"/>
    <w:autoRedefine/>
    <w:uiPriority w:val="39"/>
    <w:unhideWhenUsed/>
    <w:rsid w:val="00E06E6F"/>
    <w:pPr>
      <w:spacing w:after="100"/>
      <w:ind w:left="880"/>
    </w:pPr>
    <w:rPr>
      <w:rFonts w:eastAsiaTheme="minorEastAsia"/>
      <w:lang w:eastAsia="de-CH"/>
    </w:rPr>
  </w:style>
  <w:style w:type="paragraph" w:styleId="Verzeichnis6">
    <w:name w:val="toc 6"/>
    <w:basedOn w:val="Standard"/>
    <w:next w:val="Standard"/>
    <w:autoRedefine/>
    <w:uiPriority w:val="39"/>
    <w:unhideWhenUsed/>
    <w:rsid w:val="00E06E6F"/>
    <w:pPr>
      <w:spacing w:after="100"/>
      <w:ind w:left="1100"/>
    </w:pPr>
    <w:rPr>
      <w:rFonts w:eastAsiaTheme="minorEastAsia"/>
      <w:lang w:eastAsia="de-CH"/>
    </w:rPr>
  </w:style>
  <w:style w:type="paragraph" w:styleId="Verzeichnis7">
    <w:name w:val="toc 7"/>
    <w:basedOn w:val="Standard"/>
    <w:next w:val="Standard"/>
    <w:autoRedefine/>
    <w:uiPriority w:val="39"/>
    <w:unhideWhenUsed/>
    <w:rsid w:val="00E06E6F"/>
    <w:pPr>
      <w:spacing w:after="100"/>
      <w:ind w:left="1320"/>
    </w:pPr>
    <w:rPr>
      <w:rFonts w:eastAsiaTheme="minorEastAsia"/>
      <w:lang w:eastAsia="de-CH"/>
    </w:rPr>
  </w:style>
  <w:style w:type="paragraph" w:styleId="Verzeichnis8">
    <w:name w:val="toc 8"/>
    <w:basedOn w:val="Standard"/>
    <w:next w:val="Standard"/>
    <w:autoRedefine/>
    <w:uiPriority w:val="39"/>
    <w:unhideWhenUsed/>
    <w:rsid w:val="00E06E6F"/>
    <w:pPr>
      <w:spacing w:after="100"/>
      <w:ind w:left="1540"/>
    </w:pPr>
    <w:rPr>
      <w:rFonts w:eastAsiaTheme="minorEastAsia"/>
      <w:lang w:eastAsia="de-CH"/>
    </w:rPr>
  </w:style>
  <w:style w:type="paragraph" w:styleId="Verzeichnis9">
    <w:name w:val="toc 9"/>
    <w:basedOn w:val="Standard"/>
    <w:next w:val="Standard"/>
    <w:autoRedefine/>
    <w:uiPriority w:val="39"/>
    <w:unhideWhenUsed/>
    <w:rsid w:val="00E06E6F"/>
    <w:pPr>
      <w:spacing w:after="100"/>
      <w:ind w:left="1760"/>
    </w:pPr>
    <w:rPr>
      <w:rFonts w:eastAsiaTheme="minorEastAsia"/>
      <w:lang w:eastAsia="de-CH"/>
    </w:rPr>
  </w:style>
  <w:style w:type="paragraph" w:styleId="Titel">
    <w:name w:val="Title"/>
    <w:aliases w:val="Verzeichnisse"/>
    <w:basedOn w:val="Standard"/>
    <w:next w:val="Standard"/>
    <w:link w:val="TitelZchn"/>
    <w:uiPriority w:val="10"/>
    <w:qFormat/>
    <w:rsid w:val="00E06E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aliases w:val="Verzeichnisse Zchn"/>
    <w:basedOn w:val="Absatz-Standardschriftart"/>
    <w:link w:val="Titel"/>
    <w:uiPriority w:val="10"/>
    <w:rsid w:val="00E06E6F"/>
    <w:rPr>
      <w:rFonts w:asciiTheme="majorHAnsi" w:eastAsiaTheme="majorEastAsia" w:hAnsiTheme="majorHAnsi" w:cstheme="majorBidi"/>
      <w:spacing w:val="-10"/>
      <w:kern w:val="28"/>
      <w:sz w:val="56"/>
      <w:szCs w:val="56"/>
    </w:rPr>
  </w:style>
  <w:style w:type="paragraph" w:customStyle="1" w:styleId="TitelLerndoku">
    <w:name w:val="Titel Lerndoku"/>
    <w:basedOn w:val="Standard"/>
    <w:qFormat/>
    <w:rsid w:val="00291FD0"/>
    <w:pPr>
      <w:spacing w:before="7200" w:after="0"/>
    </w:pPr>
    <w:rPr>
      <w:color w:val="2E74B5" w:themeColor="accent1" w:themeShade="BF"/>
      <w:sz w:val="36"/>
    </w:rPr>
  </w:style>
  <w:style w:type="paragraph" w:styleId="Listenabsatz">
    <w:name w:val="List Paragraph"/>
    <w:basedOn w:val="Standard"/>
    <w:uiPriority w:val="34"/>
    <w:qFormat/>
    <w:rsid w:val="00F33DA8"/>
    <w:pPr>
      <w:ind w:left="720"/>
      <w:contextualSpacing/>
    </w:pPr>
  </w:style>
  <w:style w:type="paragraph" w:styleId="Index1">
    <w:name w:val="index 1"/>
    <w:basedOn w:val="Standard"/>
    <w:next w:val="Standard"/>
    <w:autoRedefine/>
    <w:uiPriority w:val="99"/>
    <w:unhideWhenUsed/>
    <w:rsid w:val="009362B4"/>
    <w:pPr>
      <w:spacing w:after="0"/>
      <w:ind w:left="220" w:hanging="220"/>
    </w:pPr>
    <w:rPr>
      <w:rFonts w:cstheme="minorHAnsi"/>
      <w:sz w:val="18"/>
      <w:szCs w:val="18"/>
    </w:rPr>
  </w:style>
  <w:style w:type="paragraph" w:styleId="Index2">
    <w:name w:val="index 2"/>
    <w:basedOn w:val="Standard"/>
    <w:next w:val="Standard"/>
    <w:autoRedefine/>
    <w:uiPriority w:val="99"/>
    <w:unhideWhenUsed/>
    <w:rsid w:val="009362B4"/>
    <w:pPr>
      <w:spacing w:after="0"/>
      <w:ind w:left="440" w:hanging="220"/>
    </w:pPr>
    <w:rPr>
      <w:rFonts w:cstheme="minorHAnsi"/>
      <w:sz w:val="18"/>
      <w:szCs w:val="18"/>
    </w:rPr>
  </w:style>
  <w:style w:type="paragraph" w:styleId="Index3">
    <w:name w:val="index 3"/>
    <w:basedOn w:val="Standard"/>
    <w:next w:val="Standard"/>
    <w:autoRedefine/>
    <w:uiPriority w:val="99"/>
    <w:unhideWhenUsed/>
    <w:rsid w:val="009362B4"/>
    <w:pPr>
      <w:spacing w:after="0"/>
      <w:ind w:left="660" w:hanging="220"/>
    </w:pPr>
    <w:rPr>
      <w:rFonts w:cstheme="minorHAnsi"/>
      <w:sz w:val="18"/>
      <w:szCs w:val="18"/>
    </w:rPr>
  </w:style>
  <w:style w:type="paragraph" w:styleId="Index4">
    <w:name w:val="index 4"/>
    <w:basedOn w:val="Standard"/>
    <w:next w:val="Standard"/>
    <w:autoRedefine/>
    <w:uiPriority w:val="99"/>
    <w:unhideWhenUsed/>
    <w:rsid w:val="009362B4"/>
    <w:pPr>
      <w:spacing w:after="0"/>
      <w:ind w:left="880" w:hanging="220"/>
    </w:pPr>
    <w:rPr>
      <w:rFonts w:cstheme="minorHAnsi"/>
      <w:sz w:val="18"/>
      <w:szCs w:val="18"/>
    </w:rPr>
  </w:style>
  <w:style w:type="paragraph" w:styleId="Index5">
    <w:name w:val="index 5"/>
    <w:basedOn w:val="Standard"/>
    <w:next w:val="Standard"/>
    <w:autoRedefine/>
    <w:uiPriority w:val="99"/>
    <w:unhideWhenUsed/>
    <w:rsid w:val="009362B4"/>
    <w:pPr>
      <w:spacing w:after="0"/>
      <w:ind w:left="1100" w:hanging="220"/>
    </w:pPr>
    <w:rPr>
      <w:rFonts w:cstheme="minorHAnsi"/>
      <w:sz w:val="18"/>
      <w:szCs w:val="18"/>
    </w:rPr>
  </w:style>
  <w:style w:type="paragraph" w:styleId="Index6">
    <w:name w:val="index 6"/>
    <w:basedOn w:val="Standard"/>
    <w:next w:val="Standard"/>
    <w:autoRedefine/>
    <w:uiPriority w:val="99"/>
    <w:unhideWhenUsed/>
    <w:rsid w:val="009362B4"/>
    <w:pPr>
      <w:spacing w:after="0"/>
      <w:ind w:left="1320" w:hanging="220"/>
    </w:pPr>
    <w:rPr>
      <w:rFonts w:cstheme="minorHAnsi"/>
      <w:sz w:val="18"/>
      <w:szCs w:val="18"/>
    </w:rPr>
  </w:style>
  <w:style w:type="paragraph" w:styleId="Index7">
    <w:name w:val="index 7"/>
    <w:basedOn w:val="Standard"/>
    <w:next w:val="Standard"/>
    <w:autoRedefine/>
    <w:uiPriority w:val="99"/>
    <w:unhideWhenUsed/>
    <w:rsid w:val="009362B4"/>
    <w:pPr>
      <w:spacing w:after="0"/>
      <w:ind w:left="1540" w:hanging="220"/>
    </w:pPr>
    <w:rPr>
      <w:rFonts w:cstheme="minorHAnsi"/>
      <w:sz w:val="18"/>
      <w:szCs w:val="18"/>
    </w:rPr>
  </w:style>
  <w:style w:type="paragraph" w:styleId="Index8">
    <w:name w:val="index 8"/>
    <w:basedOn w:val="Standard"/>
    <w:next w:val="Standard"/>
    <w:autoRedefine/>
    <w:uiPriority w:val="99"/>
    <w:unhideWhenUsed/>
    <w:rsid w:val="009362B4"/>
    <w:pPr>
      <w:spacing w:after="0"/>
      <w:ind w:left="1760" w:hanging="220"/>
    </w:pPr>
    <w:rPr>
      <w:rFonts w:cstheme="minorHAnsi"/>
      <w:sz w:val="18"/>
      <w:szCs w:val="18"/>
    </w:rPr>
  </w:style>
  <w:style w:type="paragraph" w:styleId="Index9">
    <w:name w:val="index 9"/>
    <w:basedOn w:val="Standard"/>
    <w:next w:val="Standard"/>
    <w:autoRedefine/>
    <w:uiPriority w:val="99"/>
    <w:unhideWhenUsed/>
    <w:rsid w:val="009362B4"/>
    <w:pPr>
      <w:spacing w:after="0"/>
      <w:ind w:left="1980" w:hanging="220"/>
    </w:pPr>
    <w:rPr>
      <w:rFonts w:cstheme="minorHAnsi"/>
      <w:sz w:val="18"/>
      <w:szCs w:val="18"/>
    </w:rPr>
  </w:style>
  <w:style w:type="paragraph" w:styleId="Indexberschrift">
    <w:name w:val="index heading"/>
    <w:basedOn w:val="Standard"/>
    <w:next w:val="Index1"/>
    <w:uiPriority w:val="99"/>
    <w:unhideWhenUsed/>
    <w:rsid w:val="009362B4"/>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rPr>
  </w:style>
  <w:style w:type="table" w:styleId="Tabellenraster">
    <w:name w:val="Table Grid"/>
    <w:basedOn w:val="NormaleTabelle"/>
    <w:uiPriority w:val="39"/>
    <w:rsid w:val="009362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nterthema">
    <w:name w:val="Unterthema"/>
    <w:basedOn w:val="TitelLerndoku"/>
    <w:qFormat/>
    <w:rsid w:val="00450D04"/>
    <w:pPr>
      <w:spacing w:before="0"/>
    </w:pPr>
    <w:rPr>
      <w:color w:val="000000" w:themeColor="text1"/>
      <w:sz w:val="32"/>
    </w:rPr>
  </w:style>
  <w:style w:type="paragraph" w:styleId="Abbildungsverzeichnis">
    <w:name w:val="table of figures"/>
    <w:basedOn w:val="Standard"/>
    <w:next w:val="Standard"/>
    <w:uiPriority w:val="99"/>
    <w:unhideWhenUsed/>
    <w:rsid w:val="005151FA"/>
    <w:pPr>
      <w:spacing w:after="0"/>
    </w:pPr>
  </w:style>
  <w:style w:type="paragraph" w:styleId="Beschriftung">
    <w:name w:val="caption"/>
    <w:basedOn w:val="Standard"/>
    <w:next w:val="Standard"/>
    <w:uiPriority w:val="35"/>
    <w:unhideWhenUsed/>
    <w:qFormat/>
    <w:rsid w:val="004D4092"/>
    <w:pPr>
      <w:spacing w:after="200" w:line="240" w:lineRule="auto"/>
    </w:pPr>
    <w:rPr>
      <w:i/>
      <w:iCs/>
      <w:color w:val="44546A" w:themeColor="text2"/>
      <w:sz w:val="18"/>
      <w:szCs w:val="18"/>
    </w:rPr>
  </w:style>
  <w:style w:type="character" w:customStyle="1" w:styleId="pl-kos">
    <w:name w:val="pl-kos"/>
    <w:basedOn w:val="Absatz-Standardschriftart"/>
    <w:rsid w:val="00CA3CA8"/>
  </w:style>
  <w:style w:type="character" w:customStyle="1" w:styleId="pl-ent">
    <w:name w:val="pl-ent"/>
    <w:basedOn w:val="Absatz-Standardschriftart"/>
    <w:rsid w:val="00CA3CA8"/>
  </w:style>
  <w:style w:type="character" w:customStyle="1" w:styleId="pl-c1">
    <w:name w:val="pl-c1"/>
    <w:basedOn w:val="Absatz-Standardschriftart"/>
    <w:rsid w:val="00CA3CA8"/>
  </w:style>
  <w:style w:type="character" w:customStyle="1" w:styleId="pl-s">
    <w:name w:val="pl-s"/>
    <w:basedOn w:val="Absatz-Standardschriftart"/>
    <w:rsid w:val="00CA3CA8"/>
  </w:style>
  <w:style w:type="character" w:customStyle="1" w:styleId="normaltextrun">
    <w:name w:val="normaltextrun"/>
    <w:basedOn w:val="Absatz-Standardschriftart"/>
    <w:rsid w:val="00616EB4"/>
  </w:style>
  <w:style w:type="character" w:customStyle="1" w:styleId="eop">
    <w:name w:val="eop"/>
    <w:basedOn w:val="Absatz-Standardschriftart"/>
    <w:rsid w:val="00616EB4"/>
  </w:style>
  <w:style w:type="paragraph" w:styleId="Sprechblasentext">
    <w:name w:val="Balloon Text"/>
    <w:basedOn w:val="Standard"/>
    <w:link w:val="SprechblasentextZchn"/>
    <w:uiPriority w:val="99"/>
    <w:semiHidden/>
    <w:unhideWhenUsed/>
    <w:rsid w:val="00FD76E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D76E6"/>
    <w:rPr>
      <w:rFonts w:ascii="Segoe UI" w:hAnsi="Segoe UI" w:cs="Segoe UI"/>
      <w:sz w:val="18"/>
      <w:szCs w:val="18"/>
    </w:rPr>
  </w:style>
  <w:style w:type="character" w:styleId="BesuchterLink">
    <w:name w:val="FollowedHyperlink"/>
    <w:basedOn w:val="Absatz-Standardschriftart"/>
    <w:uiPriority w:val="99"/>
    <w:semiHidden/>
    <w:unhideWhenUsed/>
    <w:rsid w:val="002B4849"/>
    <w:rPr>
      <w:color w:val="954F72" w:themeColor="followedHyperlink"/>
      <w:u w:val="single"/>
    </w:rPr>
  </w:style>
  <w:style w:type="character" w:customStyle="1" w:styleId="UnresolvedMention">
    <w:name w:val="Unresolved Mention"/>
    <w:basedOn w:val="Absatz-Standardschriftart"/>
    <w:uiPriority w:val="99"/>
    <w:semiHidden/>
    <w:unhideWhenUsed/>
    <w:rsid w:val="00AB09F6"/>
    <w:rPr>
      <w:color w:val="605E5C"/>
      <w:shd w:val="clear" w:color="auto" w:fill="E1DFDD"/>
    </w:rPr>
  </w:style>
  <w:style w:type="paragraph" w:styleId="StandardWeb">
    <w:name w:val="Normal (Web)"/>
    <w:basedOn w:val="Standard"/>
    <w:uiPriority w:val="99"/>
    <w:semiHidden/>
    <w:unhideWhenUsed/>
    <w:rsid w:val="00DB68F8"/>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customStyle="1" w:styleId="AbsatzTab12PtTitel">
    <w:name w:val="Absatz Tab 12 Pt Titel"/>
    <w:basedOn w:val="Standard"/>
    <w:rsid w:val="00507B15"/>
    <w:pPr>
      <w:spacing w:before="20" w:after="20" w:line="260" w:lineRule="exact"/>
    </w:pPr>
    <w:rPr>
      <w:rFonts w:ascii="Calibri Light" w:eastAsia="Times New Roman" w:hAnsi="Calibri Light" w:cs="Arial"/>
      <w:b/>
      <w:sz w:val="24"/>
      <w:szCs w:val="24"/>
      <w:lang w:eastAsia="de-DE"/>
    </w:rPr>
  </w:style>
  <w:style w:type="paragraph" w:customStyle="1" w:styleId="AbsatzTab12Pt1-1Kur">
    <w:name w:val="Absatz Tab 12 Pt 1-1 Kur"/>
    <w:basedOn w:val="Standard"/>
    <w:rsid w:val="00507B15"/>
    <w:pPr>
      <w:spacing w:before="20" w:after="20" w:line="260" w:lineRule="exact"/>
    </w:pPr>
    <w:rPr>
      <w:rFonts w:ascii="Calibri Light" w:eastAsia="Times New Roman" w:hAnsi="Calibri Light" w:cs="Arial"/>
      <w:i/>
      <w:iCs/>
      <w:sz w:val="24"/>
      <w:szCs w:val="24"/>
      <w:lang w:eastAsia="de-DE"/>
    </w:rPr>
  </w:style>
  <w:style w:type="paragraph" w:customStyle="1" w:styleId="c0">
    <w:name w:val="c0"/>
    <w:basedOn w:val="Standard"/>
    <w:rsid w:val="00BA1A17"/>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c3">
    <w:name w:val="c3"/>
    <w:basedOn w:val="Absatz-Standardschriftart"/>
    <w:rsid w:val="00BA1A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575965">
      <w:bodyDiv w:val="1"/>
      <w:marLeft w:val="0"/>
      <w:marRight w:val="0"/>
      <w:marTop w:val="0"/>
      <w:marBottom w:val="0"/>
      <w:divBdr>
        <w:top w:val="none" w:sz="0" w:space="0" w:color="auto"/>
        <w:left w:val="none" w:sz="0" w:space="0" w:color="auto"/>
        <w:bottom w:val="none" w:sz="0" w:space="0" w:color="auto"/>
        <w:right w:val="none" w:sz="0" w:space="0" w:color="auto"/>
      </w:divBdr>
    </w:div>
    <w:div w:id="310410719">
      <w:bodyDiv w:val="1"/>
      <w:marLeft w:val="0"/>
      <w:marRight w:val="0"/>
      <w:marTop w:val="0"/>
      <w:marBottom w:val="0"/>
      <w:divBdr>
        <w:top w:val="none" w:sz="0" w:space="0" w:color="auto"/>
        <w:left w:val="none" w:sz="0" w:space="0" w:color="auto"/>
        <w:bottom w:val="none" w:sz="0" w:space="0" w:color="auto"/>
        <w:right w:val="none" w:sz="0" w:space="0" w:color="auto"/>
      </w:divBdr>
    </w:div>
    <w:div w:id="976489003">
      <w:bodyDiv w:val="1"/>
      <w:marLeft w:val="0"/>
      <w:marRight w:val="0"/>
      <w:marTop w:val="0"/>
      <w:marBottom w:val="0"/>
      <w:divBdr>
        <w:top w:val="none" w:sz="0" w:space="0" w:color="auto"/>
        <w:left w:val="none" w:sz="0" w:space="0" w:color="auto"/>
        <w:bottom w:val="none" w:sz="0" w:space="0" w:color="auto"/>
        <w:right w:val="none" w:sz="0" w:space="0" w:color="auto"/>
      </w:divBdr>
    </w:div>
    <w:div w:id="1082994966">
      <w:bodyDiv w:val="1"/>
      <w:marLeft w:val="0"/>
      <w:marRight w:val="0"/>
      <w:marTop w:val="0"/>
      <w:marBottom w:val="0"/>
      <w:divBdr>
        <w:top w:val="none" w:sz="0" w:space="0" w:color="auto"/>
        <w:left w:val="none" w:sz="0" w:space="0" w:color="auto"/>
        <w:bottom w:val="none" w:sz="0" w:space="0" w:color="auto"/>
        <w:right w:val="none" w:sz="0" w:space="0" w:color="auto"/>
      </w:divBdr>
      <w:divsChild>
        <w:div w:id="1996763391">
          <w:marLeft w:val="0"/>
          <w:marRight w:val="0"/>
          <w:marTop w:val="0"/>
          <w:marBottom w:val="0"/>
          <w:divBdr>
            <w:top w:val="none" w:sz="0" w:space="0" w:color="auto"/>
            <w:left w:val="none" w:sz="0" w:space="0" w:color="auto"/>
            <w:bottom w:val="none" w:sz="0" w:space="0" w:color="auto"/>
            <w:right w:val="none" w:sz="0" w:space="0" w:color="auto"/>
          </w:divBdr>
          <w:divsChild>
            <w:div w:id="789662657">
              <w:marLeft w:val="0"/>
              <w:marRight w:val="0"/>
              <w:marTop w:val="0"/>
              <w:marBottom w:val="0"/>
              <w:divBdr>
                <w:top w:val="none" w:sz="0" w:space="0" w:color="auto"/>
                <w:left w:val="none" w:sz="0" w:space="0" w:color="auto"/>
                <w:bottom w:val="none" w:sz="0" w:space="0" w:color="auto"/>
                <w:right w:val="none" w:sz="0" w:space="0" w:color="auto"/>
              </w:divBdr>
            </w:div>
            <w:div w:id="1061103538">
              <w:marLeft w:val="0"/>
              <w:marRight w:val="0"/>
              <w:marTop w:val="0"/>
              <w:marBottom w:val="0"/>
              <w:divBdr>
                <w:top w:val="none" w:sz="0" w:space="0" w:color="auto"/>
                <w:left w:val="none" w:sz="0" w:space="0" w:color="auto"/>
                <w:bottom w:val="none" w:sz="0" w:space="0" w:color="auto"/>
                <w:right w:val="none" w:sz="0" w:space="0" w:color="auto"/>
              </w:divBdr>
            </w:div>
            <w:div w:id="1078748179">
              <w:marLeft w:val="0"/>
              <w:marRight w:val="0"/>
              <w:marTop w:val="0"/>
              <w:marBottom w:val="0"/>
              <w:divBdr>
                <w:top w:val="none" w:sz="0" w:space="0" w:color="auto"/>
                <w:left w:val="none" w:sz="0" w:space="0" w:color="auto"/>
                <w:bottom w:val="none" w:sz="0" w:space="0" w:color="auto"/>
                <w:right w:val="none" w:sz="0" w:space="0" w:color="auto"/>
              </w:divBdr>
            </w:div>
            <w:div w:id="1079133781">
              <w:marLeft w:val="0"/>
              <w:marRight w:val="0"/>
              <w:marTop w:val="0"/>
              <w:marBottom w:val="0"/>
              <w:divBdr>
                <w:top w:val="none" w:sz="0" w:space="0" w:color="auto"/>
                <w:left w:val="none" w:sz="0" w:space="0" w:color="auto"/>
                <w:bottom w:val="none" w:sz="0" w:space="0" w:color="auto"/>
                <w:right w:val="none" w:sz="0" w:space="0" w:color="auto"/>
              </w:divBdr>
            </w:div>
            <w:div w:id="129089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8512">
      <w:bodyDiv w:val="1"/>
      <w:marLeft w:val="0"/>
      <w:marRight w:val="0"/>
      <w:marTop w:val="0"/>
      <w:marBottom w:val="0"/>
      <w:divBdr>
        <w:top w:val="none" w:sz="0" w:space="0" w:color="auto"/>
        <w:left w:val="none" w:sz="0" w:space="0" w:color="auto"/>
        <w:bottom w:val="none" w:sz="0" w:space="0" w:color="auto"/>
        <w:right w:val="none" w:sz="0" w:space="0" w:color="auto"/>
      </w:divBdr>
    </w:div>
    <w:div w:id="1117338699">
      <w:bodyDiv w:val="1"/>
      <w:marLeft w:val="0"/>
      <w:marRight w:val="0"/>
      <w:marTop w:val="0"/>
      <w:marBottom w:val="0"/>
      <w:divBdr>
        <w:top w:val="none" w:sz="0" w:space="0" w:color="auto"/>
        <w:left w:val="none" w:sz="0" w:space="0" w:color="auto"/>
        <w:bottom w:val="none" w:sz="0" w:space="0" w:color="auto"/>
        <w:right w:val="none" w:sz="0" w:space="0" w:color="auto"/>
      </w:divBdr>
    </w:div>
    <w:div w:id="1169173037">
      <w:bodyDiv w:val="1"/>
      <w:marLeft w:val="0"/>
      <w:marRight w:val="0"/>
      <w:marTop w:val="0"/>
      <w:marBottom w:val="0"/>
      <w:divBdr>
        <w:top w:val="none" w:sz="0" w:space="0" w:color="auto"/>
        <w:left w:val="none" w:sz="0" w:space="0" w:color="auto"/>
        <w:bottom w:val="none" w:sz="0" w:space="0" w:color="auto"/>
        <w:right w:val="none" w:sz="0" w:space="0" w:color="auto"/>
      </w:divBdr>
    </w:div>
    <w:div w:id="1283150449">
      <w:bodyDiv w:val="1"/>
      <w:marLeft w:val="0"/>
      <w:marRight w:val="0"/>
      <w:marTop w:val="0"/>
      <w:marBottom w:val="0"/>
      <w:divBdr>
        <w:top w:val="none" w:sz="0" w:space="0" w:color="auto"/>
        <w:left w:val="none" w:sz="0" w:space="0" w:color="auto"/>
        <w:bottom w:val="none" w:sz="0" w:space="0" w:color="auto"/>
        <w:right w:val="none" w:sz="0" w:space="0" w:color="auto"/>
      </w:divBdr>
    </w:div>
    <w:div w:id="1415933224">
      <w:bodyDiv w:val="1"/>
      <w:marLeft w:val="0"/>
      <w:marRight w:val="0"/>
      <w:marTop w:val="0"/>
      <w:marBottom w:val="0"/>
      <w:divBdr>
        <w:top w:val="none" w:sz="0" w:space="0" w:color="auto"/>
        <w:left w:val="none" w:sz="0" w:space="0" w:color="auto"/>
        <w:bottom w:val="none" w:sz="0" w:space="0" w:color="auto"/>
        <w:right w:val="none" w:sz="0" w:space="0" w:color="auto"/>
      </w:divBdr>
      <w:divsChild>
        <w:div w:id="1301498310">
          <w:marLeft w:val="7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ketchfab.com/search?sort_by=-pertinence&amp;type=models" TargetMode="External"/><Relationship Id="rId21" Type="http://schemas.openxmlformats.org/officeDocument/2006/relationships/hyperlink" Target="https://aframe.io/docs/1.0.0/components/gltf-model.html" TargetMode="External"/><Relationship Id="rId42" Type="http://schemas.openxmlformats.org/officeDocument/2006/relationships/image" Target="media/image6.png"/><Relationship Id="rId47" Type="http://schemas.openxmlformats.org/officeDocument/2006/relationships/hyperlink" Target="mailto:"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36.png"/><Relationship Id="rId89" Type="http://schemas.openxmlformats.org/officeDocument/2006/relationships/hyperlink" Target="https://sketchfab.com/feed" TargetMode="External"/><Relationship Id="rId16" Type="http://schemas.openxmlformats.org/officeDocument/2006/relationships/hyperlink" Target="https://ebildungslabor.de/blog/arjs/" TargetMode="External"/><Relationship Id="rId107"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hyperlink" Target="Zeitplan.xlsx" TargetMode="External"/><Relationship Id="rId37" Type="http://schemas.openxmlformats.org/officeDocument/2006/relationships/hyperlink" Target="https://ar.wibilea.ch" TargetMode="External"/><Relationship Id="rId53" Type="http://schemas.openxmlformats.org/officeDocument/2006/relationships/image" Target="media/image16.png"/><Relationship Id="rId58" Type="http://schemas.openxmlformats.org/officeDocument/2006/relationships/hyperlink" Target="https://www.wibilea.ch/lehrberufe/konstrukteur/" TargetMode="External"/><Relationship Id="rId74" Type="http://schemas.openxmlformats.org/officeDocument/2006/relationships/image" Target="media/image30.png"/><Relationship Id="rId79" Type="http://schemas.openxmlformats.org/officeDocument/2006/relationships/hyperlink" Target="https://jeromeetienne.github.io/AR.js/three.js/examples/marker-training/examples/generator.html" TargetMode="External"/><Relationship Id="rId102" Type="http://schemas.openxmlformats.org/officeDocument/2006/relationships/hyperlink" Target="https://www.codecademy.com/learn/introduction-to-javascript" TargetMode="External"/><Relationship Id="rId5" Type="http://schemas.openxmlformats.org/officeDocument/2006/relationships/numbering" Target="numbering.xml"/><Relationship Id="rId90" Type="http://schemas.openxmlformats.org/officeDocument/2006/relationships/image" Target="media/image41.png"/><Relationship Id="rId95" Type="http://schemas.openxmlformats.org/officeDocument/2006/relationships/hyperlink" Target="https://aframe.io/docs/1.0.0/components/gltf-model.html" TargetMode="External"/><Relationship Id="rId22" Type="http://schemas.openxmlformats.org/officeDocument/2006/relationships/hyperlink" Target="https://aframe.io/docs/1.0.0/components/gltf-model.html" TargetMode="External"/><Relationship Id="rId27" Type="http://schemas.openxmlformats.org/officeDocument/2006/relationships/hyperlink" Target="https://jeromeetienne.github.io/AR.js/three.js/examples/marker-training/examples/generator.html" TargetMode="External"/><Relationship Id="rId43" Type="http://schemas.openxmlformats.org/officeDocument/2006/relationships/image" Target="media/image7.png"/><Relationship Id="rId48" Type="http://schemas.openxmlformats.org/officeDocument/2006/relationships/image" Target="media/image11.png"/><Relationship Id="rId64" Type="http://schemas.openxmlformats.org/officeDocument/2006/relationships/image" Target="media/image20.png"/><Relationship Id="rId69"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37.png"/><Relationship Id="rId12" Type="http://schemas.openxmlformats.org/officeDocument/2006/relationships/hyperlink" Target="https://aframe.io/docs/1.0.0/introduction/javascript-events-dom-apis.html" TargetMode="External"/><Relationship Id="rId17" Type="http://schemas.openxmlformats.org/officeDocument/2006/relationships/hyperlink" Target="https://aframe.io/docs/1.0.0/components/animation.html" TargetMode="External"/><Relationship Id="rId33" Type="http://schemas.openxmlformats.org/officeDocument/2006/relationships/image" Target="media/image2.png"/><Relationship Id="rId38" Type="http://schemas.openxmlformats.org/officeDocument/2006/relationships/hyperlink" Target="https://ar.wibilea.ch" TargetMode="External"/><Relationship Id="rId59" Type="http://schemas.openxmlformats.org/officeDocument/2006/relationships/hyperlink" Target="https://www.wibilea.ch/lehrberufe/kunststofftechnologe/" TargetMode="External"/><Relationship Id="rId103" Type="http://schemas.openxmlformats.org/officeDocument/2006/relationships/hyperlink" Target="https://sketchfab.com/search?sort_by=-pertinence&amp;type=models" TargetMode="External"/><Relationship Id="rId108" Type="http://schemas.openxmlformats.org/officeDocument/2006/relationships/fontTable" Target="fontTable.xml"/><Relationship Id="rId54" Type="http://schemas.openxmlformats.org/officeDocument/2006/relationships/image" Target="media/image17.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hyperlink" Target="https://sketchfab.com/search?sort_by=-pertinence&amp;type=models" TargetMode="External"/><Relationship Id="rId96" Type="http://schemas.openxmlformats.org/officeDocument/2006/relationships/hyperlink" Target="https://ebildungslabor.de/blog/arj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bildungslabor.de/blog/arjs/" TargetMode="External"/><Relationship Id="rId23" Type="http://schemas.openxmlformats.org/officeDocument/2006/relationships/hyperlink" Target="https://aframe.io/docs/1.0.0/components/animation.html" TargetMode="External"/><Relationship Id="rId28" Type="http://schemas.openxmlformats.org/officeDocument/2006/relationships/hyperlink" Target="https://getbootstrap.com/docs/4.4/components/spinners/" TargetMode="External"/><Relationship Id="rId36" Type="http://schemas.openxmlformats.org/officeDocument/2006/relationships/hyperlink" Target="https://ar.wibilea.ch" TargetMode="External"/><Relationship Id="rId49" Type="http://schemas.openxmlformats.org/officeDocument/2006/relationships/image" Target="media/image12.png"/><Relationship Id="rId57" Type="http://schemas.openxmlformats.org/officeDocument/2006/relationships/hyperlink" Target="https://www.wibilea.ch/lehrberufe/automatiker/" TargetMode="External"/><Relationship Id="rId106"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hyperlink" Target="Bootstrap"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hyperlink" Target="https://www.wibilea.ch/lehrberufe/informatiker/" TargetMode="External"/><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2.png"/><Relationship Id="rId81" Type="http://schemas.openxmlformats.org/officeDocument/2006/relationships/image" Target="media/image34.png"/><Relationship Id="rId86" Type="http://schemas.openxmlformats.org/officeDocument/2006/relationships/image" Target="media/image38.png"/><Relationship Id="rId94" Type="http://schemas.openxmlformats.org/officeDocument/2006/relationships/hyperlink" Target="https://aframe.io/docs/1.0.0/introduction/interactions-and-controllers.html" TargetMode="External"/><Relationship Id="rId99" Type="http://schemas.openxmlformats.org/officeDocument/2006/relationships/hyperlink" Target="https://github.com/donmccurdy/aframe-extras/tree/master/src/loaders" TargetMode="External"/><Relationship Id="rId101" Type="http://schemas.openxmlformats.org/officeDocument/2006/relationships/hyperlink" Target="https://www.w3schools.com/j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ebildungslabor.de/blog/arjs/" TargetMode="External"/><Relationship Id="rId18" Type="http://schemas.openxmlformats.org/officeDocument/2006/relationships/hyperlink" Target="https://aframe.io/docs/1.0.0/components/gltf-model.html" TargetMode="External"/><Relationship Id="rId39" Type="http://schemas.openxmlformats.org/officeDocument/2006/relationships/image" Target="media/image3.png"/><Relationship Id="rId109" Type="http://schemas.openxmlformats.org/officeDocument/2006/relationships/theme" Target="theme/theme1.xml"/><Relationship Id="rId34" Type="http://schemas.openxmlformats.org/officeDocument/2006/relationships/hyperlink" Target="https://ar.wibilea.ch"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ebildungslabor.de/blog/arjs/" TargetMode="External"/><Relationship Id="rId97" Type="http://schemas.openxmlformats.org/officeDocument/2006/relationships/hyperlink" Target="https://ebildungslabor.github.io/AR.js/three.js/examples/arcode.html" TargetMode="External"/><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hyperlink" Target="https://aframe.io/docs/1.0.0/introduction/" TargetMode="External"/><Relationship Id="rId2" Type="http://schemas.openxmlformats.org/officeDocument/2006/relationships/customXml" Target="../customXml/item2.xml"/><Relationship Id="rId29" Type="http://schemas.openxmlformats.org/officeDocument/2006/relationships/hyperlink" Target="https://aframe.io/docs/1.0.0/introduction/interactions-and-controllers.html" TargetMode="External"/><Relationship Id="rId24" Type="http://schemas.openxmlformats.org/officeDocument/2006/relationships/hyperlink" Target="https://github.com/donmccurdy/aframe-extras/tree/master/src/loaders"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22.png"/><Relationship Id="rId87" Type="http://schemas.openxmlformats.org/officeDocument/2006/relationships/image" Target="media/image39.png"/><Relationship Id="rId61" Type="http://schemas.openxmlformats.org/officeDocument/2006/relationships/hyperlink" Target="https://www.wibilea.ch/lehrberufe/mediamatiker/" TargetMode="External"/><Relationship Id="rId82" Type="http://schemas.openxmlformats.org/officeDocument/2006/relationships/hyperlink" Target="https://free3d.com/de/3d-models/obj" TargetMode="External"/><Relationship Id="rId19" Type="http://schemas.openxmlformats.org/officeDocument/2006/relationships/hyperlink" Target="https://github.com/donmccurdy/aframe-extras/tree/master/src/loaders" TargetMode="External"/><Relationship Id="rId14" Type="http://schemas.openxmlformats.org/officeDocument/2006/relationships/hyperlink" Target="https://jeromeetienne.github.io/AR.js/three.js/examples/marker-training/examples/generator.html" TargetMode="External"/><Relationship Id="rId30" Type="http://schemas.openxmlformats.org/officeDocument/2006/relationships/hyperlink" Target="https://getbootstrap.com/docs/4.4/components/spinners/" TargetMode="External"/><Relationship Id="rId35" Type="http://schemas.openxmlformats.org/officeDocument/2006/relationships/hyperlink" Target="https://ar.wibilea.ch" TargetMode="External"/><Relationship Id="rId56" Type="http://schemas.openxmlformats.org/officeDocument/2006/relationships/hyperlink" Target="https://www.wibilea.ch/lehrberufe/polymechaniker/" TargetMode="External"/><Relationship Id="rId77" Type="http://schemas.openxmlformats.org/officeDocument/2006/relationships/hyperlink" Target="https://ebildungslabor.github.io/AR.js/three.js/examples/arcode.html" TargetMode="External"/><Relationship Id="rId100" Type="http://schemas.openxmlformats.org/officeDocument/2006/relationships/hyperlink" Target="https://getbootstrap.com/docs/4.5/components/spinners/" TargetMode="External"/><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28.png"/><Relationship Id="rId93" Type="http://schemas.openxmlformats.org/officeDocument/2006/relationships/hyperlink" Target="https://aframe.io/docs/1.0.0/components/animation.html" TargetMode="External"/><Relationship Id="rId98" Type="http://schemas.openxmlformats.org/officeDocument/2006/relationships/hyperlink" Target="https://jeromeetienne.github.io/AR.js/three.js/examples/marker-training/examples/generator.html" TargetMode="External"/><Relationship Id="rId3" Type="http://schemas.openxmlformats.org/officeDocument/2006/relationships/customXml" Target="../customXml/item3.xml"/><Relationship Id="rId25" Type="http://schemas.openxmlformats.org/officeDocument/2006/relationships/hyperlink" Target="https://github.com/jeromeetienne/AR.js/blob/master/aframe/examples/multiple-independent-markers.html" TargetMode="External"/><Relationship Id="rId46" Type="http://schemas.openxmlformats.org/officeDocument/2006/relationships/image" Target="media/image10.png"/><Relationship Id="rId67" Type="http://schemas.openxmlformats.org/officeDocument/2006/relationships/image" Target="media/image23.png"/><Relationship Id="rId20" Type="http://schemas.openxmlformats.org/officeDocument/2006/relationships/hyperlink" Target="https://aframe.io/docs/1.0.0/components/animation.html" TargetMode="External"/><Relationship Id="rId41" Type="http://schemas.openxmlformats.org/officeDocument/2006/relationships/image" Target="media/image5.png"/><Relationship Id="rId62" Type="http://schemas.openxmlformats.org/officeDocument/2006/relationships/hyperlink" Target="https://www.wibilea.ch/lehrberufe/kauffrau/" TargetMode="External"/><Relationship Id="rId83" Type="http://schemas.openxmlformats.org/officeDocument/2006/relationships/image" Target="media/image35.png"/><Relationship Id="rId88" Type="http://schemas.openxmlformats.org/officeDocument/2006/relationships/image" Target="media/image4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5FBE76C6BE9FB346BF53F0958E744AA7" ma:contentTypeVersion="11" ma:contentTypeDescription="Ein neues Dokument erstellen." ma:contentTypeScope="" ma:versionID="8260eda76f5a5a9ea3cfdea569eda32b">
  <xsd:schema xmlns:xsd="http://www.w3.org/2001/XMLSchema" xmlns:xs="http://www.w3.org/2001/XMLSchema" xmlns:p="http://schemas.microsoft.com/office/2006/metadata/properties" xmlns:ns2="13d7fea1-6da6-47df-967f-d023cec34e5c" xmlns:ns3="70d36036-95d9-4f80-bb67-3e41fcd691d4" targetNamespace="http://schemas.microsoft.com/office/2006/metadata/properties" ma:root="true" ma:fieldsID="400f2ea5d6eb26b1018f81f8725f7fb2" ns2:_="" ns3:_="">
    <xsd:import namespace="13d7fea1-6da6-47df-967f-d023cec34e5c"/>
    <xsd:import namespace="70d36036-95d9-4f80-bb67-3e41fcd691d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d7fea1-6da6-47df-967f-d023cec34e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d36036-95d9-4f80-bb67-3e41fcd691d4"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AB06A-2B6F-4E82-93D9-50ADC7BC3B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d7fea1-6da6-47df-967f-d023cec34e5c"/>
    <ds:schemaRef ds:uri="70d36036-95d9-4f80-bb67-3e41fcd691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8F8EBFD-0D7C-4633-9991-7D804E25C64E}">
  <ds:schemaRefs>
    <ds:schemaRef ds:uri="http://schemas.microsoft.com/office/2006/documentManagement/types"/>
    <ds:schemaRef ds:uri="http://purl.org/dc/dcmitype/"/>
    <ds:schemaRef ds:uri="http://purl.org/dc/elements/1.1/"/>
    <ds:schemaRef ds:uri="13d7fea1-6da6-47df-967f-d023cec34e5c"/>
    <ds:schemaRef ds:uri="http://schemas.openxmlformats.org/package/2006/metadata/core-properties"/>
    <ds:schemaRef ds:uri="http://www.w3.org/XML/1998/namespace"/>
    <ds:schemaRef ds:uri="http://schemas.microsoft.com/office/infopath/2007/PartnerControls"/>
    <ds:schemaRef ds:uri="70d36036-95d9-4f80-bb67-3e41fcd691d4"/>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06627648-55DD-47A8-9B5A-2144FC177B90}">
  <ds:schemaRefs>
    <ds:schemaRef ds:uri="http://schemas.microsoft.com/sharepoint/v3/contenttype/forms"/>
  </ds:schemaRefs>
</ds:datastoreItem>
</file>

<file path=customXml/itemProps4.xml><?xml version="1.0" encoding="utf-8"?>
<ds:datastoreItem xmlns:ds="http://schemas.openxmlformats.org/officeDocument/2006/customXml" ds:itemID="{A1108BD7-996A-4710-842B-57190591F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15473</Words>
  <Characters>97486</Characters>
  <Application>Microsoft Office Word</Application>
  <DocSecurity>0</DocSecurity>
  <Lines>812</Lines>
  <Paragraphs>225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Pettikoffer Nicola</dc:creator>
  <cp:keywords/>
  <dc:description/>
  <cp:lastModifiedBy>Pettikoffer Nicola</cp:lastModifiedBy>
  <cp:revision>171</cp:revision>
  <dcterms:created xsi:type="dcterms:W3CDTF">2020-04-06T15:17:00Z</dcterms:created>
  <dcterms:modified xsi:type="dcterms:W3CDTF">2020-05-20T13:52:00Z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0x0101005FBE76C6BE9FB346BF53F0958E744AA7</vt:lpwstr>
  </property>
</Properties>
</file>